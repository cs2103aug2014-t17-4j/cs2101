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14E169" w14:textId="447B9CD6" w:rsidR="00643E82" w:rsidDel="000D2DE2" w:rsidRDefault="008448FE" w:rsidP="008E1937">
      <w:pPr>
        <w:pStyle w:val="TutorialSubmitter"/>
        <w:jc w:val="center"/>
        <w:rPr>
          <w:del w:id="0" w:author="Kelvin" w:date="2014-11-10T20:21:00Z"/>
        </w:rPr>
      </w:pPr>
      <w:bookmarkStart w:id="1" w:name="OLE_LINK3"/>
      <w:bookmarkStart w:id="2" w:name="OLE_LINK4"/>
      <w:bookmarkStart w:id="3" w:name="OLE_LINK1"/>
      <w:bookmarkStart w:id="4" w:name="OLE_LINK2"/>
      <w:ins w:id="5" w:author="Kelvin" w:date="2014-11-10T20:37:00Z">
        <w:r>
          <w:rPr>
            <w:rStyle w:val="Heading2Char"/>
            <w:noProof/>
            <w:sz w:val="144"/>
            <w:szCs w:val="144"/>
            <w:lang w:val="en-SG" w:eastAsia="en-SG"/>
          </w:rPr>
          <w:drawing>
            <wp:anchor distT="0" distB="0" distL="114300" distR="114300" simplePos="0" relativeHeight="251905024" behindDoc="0" locked="0" layoutInCell="1" allowOverlap="1" wp14:anchorId="6CC47975" wp14:editId="0C246C62">
              <wp:simplePos x="0" y="0"/>
              <wp:positionH relativeFrom="column">
                <wp:posOffset>-914400</wp:posOffset>
              </wp:positionH>
              <wp:positionV relativeFrom="page">
                <wp:posOffset>-931481</wp:posOffset>
              </wp:positionV>
              <wp:extent cx="7748337" cy="10960872"/>
              <wp:effectExtent l="0" t="0" r="5080" b="0"/>
              <wp:wrapNone/>
              <wp:docPr id="49" name="Picture 49" descr="C:\Users\Kelvin\Desktop\Cov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elvin\Desktop\Cover P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52943" cy="10967388"/>
                      </a:xfrm>
                      <a:prstGeom prst="rect">
                        <a:avLst/>
                      </a:prstGeom>
                      <a:noFill/>
                      <a:ln>
                        <a:noFill/>
                      </a:ln>
                    </pic:spPr>
                  </pic:pic>
                </a:graphicData>
              </a:graphic>
              <wp14:sizeRelH relativeFrom="page">
                <wp14:pctWidth>0</wp14:pctWidth>
              </wp14:sizeRelH>
              <wp14:sizeRelV relativeFrom="page">
                <wp14:pctHeight>0</wp14:pctHeight>
              </wp14:sizeRelV>
            </wp:anchor>
          </w:drawing>
        </w:r>
      </w:ins>
      <w:del w:id="6" w:author="Kelvin" w:date="2014-11-10T20:21:00Z">
        <w:r w:rsidR="00976510" w:rsidDel="000D2DE2">
          <w:delText>Task Catalyst</w:delText>
        </w:r>
      </w:del>
    </w:p>
    <w:p w14:paraId="6C18609E" w14:textId="1FFC8953" w:rsidR="008E1937" w:rsidDel="000D2DE2" w:rsidRDefault="009915CD" w:rsidP="00DD0BBB">
      <w:pPr>
        <w:jc w:val="center"/>
        <w:rPr>
          <w:del w:id="7" w:author="Kelvin" w:date="2014-11-10T20:21:00Z"/>
        </w:rPr>
      </w:pPr>
      <w:del w:id="8" w:author="Kelvin" w:date="2014-11-10T20:21:00Z">
        <w:r w:rsidDel="000D2DE2">
          <w:rPr>
            <w:noProof/>
            <w:lang w:val="en-SG" w:eastAsia="en-SG"/>
          </w:rPr>
          <w:drawing>
            <wp:inline distT="0" distB="0" distL="0" distR="0" wp14:anchorId="78ABF92A" wp14:editId="7882C328">
              <wp:extent cx="4460240" cy="4043680"/>
              <wp:effectExtent l="0" t="0" r="10160" b="0"/>
              <wp:docPr id="1" name="Picture 1"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4-11-08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0240" cy="4043680"/>
                      </a:xfrm>
                      <a:prstGeom prst="rect">
                        <a:avLst/>
                      </a:prstGeom>
                      <a:noFill/>
                      <a:ln>
                        <a:noFill/>
                      </a:ln>
                    </pic:spPr>
                  </pic:pic>
                </a:graphicData>
              </a:graphic>
            </wp:inline>
          </w:drawing>
        </w:r>
      </w:del>
    </w:p>
    <w:p w14:paraId="7E3F87C1" w14:textId="027EDDF1" w:rsidR="00635B72" w:rsidDel="000D2DE2" w:rsidRDefault="00635B72" w:rsidP="00643E82">
      <w:pPr>
        <w:jc w:val="center"/>
        <w:rPr>
          <w:del w:id="9" w:author="Kelvin" w:date="2014-11-10T20:21:00Z"/>
        </w:rPr>
      </w:pPr>
      <w:del w:id="10" w:author="Kelvin" w:date="2014-11-10T20:21:00Z">
        <w:r w:rsidRPr="00661A71" w:rsidDel="000D2DE2">
          <w:rPr>
            <w:b/>
          </w:rPr>
          <w:delText>Supervisor</w:delText>
        </w:r>
        <w:r w:rsidDel="000D2DE2">
          <w:delText xml:space="preserve">: </w:delText>
        </w:r>
        <w:r w:rsidR="00976510" w:rsidDel="000D2DE2">
          <w:delText>Yeow Kai Yao</w:delText>
        </w:r>
        <w:r w:rsidR="00B5103C" w:rsidDel="000D2DE2">
          <w:delText xml:space="preserve"> </w:delText>
        </w:r>
        <w:r w:rsidR="00B5103C" w:rsidRPr="00661A71" w:rsidDel="000D2DE2">
          <w:rPr>
            <w:b/>
          </w:rPr>
          <w:delText>Extra feature</w:delText>
        </w:r>
        <w:r w:rsidR="00B5103C" w:rsidDel="000D2DE2">
          <w:delText xml:space="preserve">: </w:delText>
        </w:r>
        <w:r w:rsidR="00976510" w:rsidDel="000D2DE2">
          <w:delText>Natural Bucket</w:delText>
        </w:r>
      </w:del>
    </w:p>
    <w:tbl>
      <w:tblP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0"/>
        <w:gridCol w:w="2420"/>
        <w:gridCol w:w="2420"/>
        <w:gridCol w:w="2420"/>
      </w:tblGrid>
      <w:tr w:rsidR="00643E82" w:rsidDel="000D2DE2" w14:paraId="6AED95BB" w14:textId="7F9E2043" w:rsidTr="0092526E">
        <w:trPr>
          <w:trHeight w:val="3350"/>
          <w:del w:id="11" w:author="Kelvin" w:date="2014-11-10T20:21:00Z"/>
        </w:trPr>
        <w:tc>
          <w:tcPr>
            <w:tcW w:w="2420" w:type="dxa"/>
          </w:tcPr>
          <w:p w14:paraId="6647E8C7" w14:textId="0DCC5FB2" w:rsidR="00643E82" w:rsidRPr="005F7C19" w:rsidDel="000D2DE2" w:rsidRDefault="008448FE" w:rsidP="008B5A68">
            <w:pPr>
              <w:jc w:val="center"/>
              <w:rPr>
                <w:del w:id="12" w:author="Kelvin" w:date="2014-11-10T20:21:00Z"/>
                <w:highlight w:val="yellow"/>
              </w:rPr>
            </w:pPr>
            <w:bookmarkStart w:id="13" w:name="_Toc403415073"/>
            <w:ins w:id="14" w:author="Kelvin" w:date="2014-11-10T20:37:00Z">
              <w:r>
                <w:rPr>
                  <w:rStyle w:val="Heading2Char"/>
                  <w:noProof/>
                  <w:sz w:val="144"/>
                  <w:szCs w:val="144"/>
                  <w:lang w:val="en-SG" w:eastAsia="en-SG"/>
                </w:rPr>
                <w:drawing>
                  <wp:anchor distT="0" distB="0" distL="114300" distR="114300" simplePos="1" relativeHeight="251900928" behindDoc="0" locked="0" layoutInCell="1" allowOverlap="1" wp14:anchorId="747FF62B" wp14:editId="6C13CCE6">
                    <wp:simplePos x="95250" y="-666750"/>
                    <wp:positionH relativeFrom="column">
                      <wp:posOffset>95250</wp:posOffset>
                    </wp:positionH>
                    <wp:positionV relativeFrom="page">
                      <wp:posOffset>-666750</wp:posOffset>
                    </wp:positionV>
                    <wp:extent cx="7600950" cy="10752378"/>
                    <wp:effectExtent l="0" t="0" r="0" b="0"/>
                    <wp:wrapNone/>
                    <wp:docPr id="37" name="Picture 37" descr="C:\Users\Kelvin\Desktop\Cov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elvin\Desktop\Cover P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0950" cy="10752378"/>
                            </a:xfrm>
                            <a:prstGeom prst="rect">
                              <a:avLst/>
                            </a:prstGeom>
                            <a:noFill/>
                            <a:ln>
                              <a:noFill/>
                            </a:ln>
                          </pic:spPr>
                        </pic:pic>
                      </a:graphicData>
                    </a:graphic>
                    <wp14:sizeRelH relativeFrom="page">
                      <wp14:pctWidth>0</wp14:pctWidth>
                    </wp14:sizeRelH>
                    <wp14:sizeRelV relativeFrom="page">
                      <wp14:pctHeight>0</wp14:pctHeight>
                    </wp14:sizeRelV>
                  </wp:anchor>
                </w:drawing>
              </w:r>
            </w:ins>
            <w:bookmarkEnd w:id="13"/>
            <w:del w:id="15" w:author="Kelvin" w:date="2014-11-10T20:21:00Z">
              <w:r w:rsidR="009915CD" w:rsidDel="000D2DE2">
                <w:rPr>
                  <w:noProof/>
                  <w:lang w:val="en-SG" w:eastAsia="en-SG"/>
                </w:rPr>
                <w:drawing>
                  <wp:inline distT="0" distB="0" distL="0" distR="0" wp14:anchorId="4B85BBF5" wp14:editId="64888B88">
                    <wp:extent cx="985520" cy="1493520"/>
                    <wp:effectExtent l="0" t="0" r="5080" b="5080"/>
                    <wp:docPr id="2" name="Picture 2" descr="Kel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lv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5520" cy="1493520"/>
                            </a:xfrm>
                            <a:prstGeom prst="rect">
                              <a:avLst/>
                            </a:prstGeom>
                            <a:noFill/>
                            <a:ln>
                              <a:noFill/>
                            </a:ln>
                          </pic:spPr>
                        </pic:pic>
                      </a:graphicData>
                    </a:graphic>
                  </wp:inline>
                </w:drawing>
              </w:r>
            </w:del>
          </w:p>
          <w:p w14:paraId="6FBA0942" w14:textId="1A276928" w:rsidR="00643E82" w:rsidDel="000D2DE2" w:rsidRDefault="00976510" w:rsidP="008B5A68">
            <w:pPr>
              <w:jc w:val="center"/>
              <w:rPr>
                <w:del w:id="16" w:author="Kelvin" w:date="2014-11-10T20:21:00Z"/>
              </w:rPr>
            </w:pPr>
            <w:del w:id="17" w:author="Kelvin" w:date="2014-11-10T20:21:00Z">
              <w:r w:rsidDel="000D2DE2">
                <w:delText>Ang Kah Min, Kelvin</w:delText>
              </w:r>
            </w:del>
          </w:p>
          <w:p w14:paraId="6B51C8C0" w14:textId="3B16734D" w:rsidR="00976510" w:rsidRPr="0092526E" w:rsidDel="000D2DE2" w:rsidRDefault="00976510" w:rsidP="0092526E">
            <w:pPr>
              <w:jc w:val="center"/>
              <w:rPr>
                <w:del w:id="18" w:author="Kelvin" w:date="2014-11-10T20:21:00Z"/>
              </w:rPr>
            </w:pPr>
            <w:del w:id="19" w:author="Kelvin" w:date="2014-11-10T20:21:00Z">
              <w:r w:rsidRPr="00976510" w:rsidDel="000D2DE2">
                <w:rPr>
                  <w:b/>
                </w:rPr>
                <w:delText>Project Team Leader</w:delText>
              </w:r>
              <w:r w:rsidRPr="00976510" w:rsidDel="000D2DE2">
                <w:rPr>
                  <w:b/>
                </w:rPr>
                <w:br/>
                <w:delText>Code Quality</w:delText>
              </w:r>
              <w:r w:rsidRPr="00976510" w:rsidDel="000D2DE2">
                <w:rPr>
                  <w:b/>
                </w:rPr>
                <w:br/>
                <w:delText>Integration</w:delText>
              </w:r>
              <w:r w:rsidDel="000D2DE2">
                <w:br/>
                <w:delText>Testing</w:delText>
              </w:r>
            </w:del>
          </w:p>
        </w:tc>
        <w:tc>
          <w:tcPr>
            <w:tcW w:w="2420" w:type="dxa"/>
          </w:tcPr>
          <w:p w14:paraId="2100FABD" w14:textId="53C5FBD1" w:rsidR="00643E82" w:rsidRPr="005F7C19" w:rsidDel="000D2DE2" w:rsidRDefault="009915CD" w:rsidP="008B5A68">
            <w:pPr>
              <w:jc w:val="center"/>
              <w:rPr>
                <w:del w:id="20" w:author="Kelvin" w:date="2014-11-10T20:21:00Z"/>
                <w:highlight w:val="yellow"/>
              </w:rPr>
            </w:pPr>
            <w:del w:id="21" w:author="Kelvin" w:date="2014-11-10T20:21:00Z">
              <w:r w:rsidDel="000D2DE2">
                <w:rPr>
                  <w:noProof/>
                  <w:lang w:val="en-SG" w:eastAsia="en-SG"/>
                </w:rPr>
                <w:drawing>
                  <wp:inline distT="0" distB="0" distL="0" distR="0" wp14:anchorId="655DBEF7" wp14:editId="5873EC69">
                    <wp:extent cx="1005840" cy="1493520"/>
                    <wp:effectExtent l="0" t="0" r="10160" b="5080"/>
                    <wp:docPr id="3" name="Picture 3" descr="Zhen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eny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del>
          </w:p>
          <w:p w14:paraId="3D9FE972" w14:textId="1DA7E8AB" w:rsidR="00643E82" w:rsidDel="000D2DE2" w:rsidRDefault="00976510" w:rsidP="008B5A68">
            <w:pPr>
              <w:jc w:val="center"/>
              <w:rPr>
                <w:del w:id="22" w:author="Kelvin" w:date="2014-11-10T20:21:00Z"/>
              </w:rPr>
            </w:pPr>
            <w:del w:id="23" w:author="Kelvin" w:date="2014-11-10T20:21:00Z">
              <w:r w:rsidDel="000D2DE2">
                <w:delText>Toh Zhen Yu</w:delText>
              </w:r>
            </w:del>
          </w:p>
          <w:p w14:paraId="3ACB8A83" w14:textId="7B3B33F1" w:rsidR="007418A7" w:rsidDel="000D2DE2" w:rsidRDefault="00976510" w:rsidP="008B5A68">
            <w:pPr>
              <w:jc w:val="center"/>
              <w:rPr>
                <w:del w:id="24" w:author="Kelvin" w:date="2014-11-10T20:21:00Z"/>
              </w:rPr>
            </w:pPr>
            <w:del w:id="25" w:author="Kelvin" w:date="2014-11-10T20:21:00Z">
              <w:r w:rsidRPr="00976510" w:rsidDel="000D2DE2">
                <w:rPr>
                  <w:b/>
                </w:rPr>
                <w:delText>CS2101 Team leader</w:delText>
              </w:r>
              <w:r w:rsidRPr="00976510" w:rsidDel="000D2DE2">
                <w:rPr>
                  <w:b/>
                </w:rPr>
                <w:br/>
                <w:delText>Documentation</w:delText>
              </w:r>
              <w:r w:rsidDel="000D2DE2">
                <w:br/>
                <w:delText>Code Quality</w:delText>
              </w:r>
              <w:r w:rsidDel="000D2DE2">
                <w:br/>
                <w:delText>Testing</w:delText>
              </w:r>
            </w:del>
          </w:p>
        </w:tc>
        <w:tc>
          <w:tcPr>
            <w:tcW w:w="2420" w:type="dxa"/>
          </w:tcPr>
          <w:p w14:paraId="2D8DA419" w14:textId="4AB62EB6" w:rsidR="00643E82" w:rsidDel="000D2DE2" w:rsidRDefault="009915CD" w:rsidP="00976510">
            <w:pPr>
              <w:jc w:val="center"/>
              <w:rPr>
                <w:del w:id="26" w:author="Kelvin" w:date="2014-11-10T20:21:00Z"/>
              </w:rPr>
            </w:pPr>
            <w:del w:id="27" w:author="Kelvin" w:date="2014-11-10T20:21:00Z">
              <w:r w:rsidDel="000D2DE2">
                <w:rPr>
                  <w:noProof/>
                  <w:lang w:val="en-SG" w:eastAsia="en-SG"/>
                </w:rPr>
                <w:drawing>
                  <wp:inline distT="0" distB="0" distL="0" distR="0" wp14:anchorId="72415A73" wp14:editId="5037D39B">
                    <wp:extent cx="1005840" cy="1493520"/>
                    <wp:effectExtent l="0" t="0" r="10160" b="5080"/>
                    <wp:docPr id="4" name="Picture 4" descr="Th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del>
          </w:p>
          <w:p w14:paraId="2DDD2B20" w14:textId="5BC1AF1D" w:rsidR="00976510" w:rsidDel="000D2DE2" w:rsidRDefault="0074746B" w:rsidP="0074746B">
            <w:pPr>
              <w:jc w:val="center"/>
              <w:rPr>
                <w:del w:id="28" w:author="Kelvin" w:date="2014-11-10T20:21:00Z"/>
              </w:rPr>
            </w:pPr>
            <w:del w:id="29" w:author="Kelvin" w:date="2014-11-10T20:21:00Z">
              <w:r w:rsidDel="000D2DE2">
                <w:delText>Lin XiuQing</w:delText>
              </w:r>
              <w:r w:rsidR="00550705" w:rsidDel="000D2DE2">
                <w:delText>, Thida</w:delText>
              </w:r>
            </w:del>
          </w:p>
          <w:p w14:paraId="18CC2E83" w14:textId="4B37960B" w:rsidR="00976510" w:rsidDel="000D2DE2" w:rsidRDefault="00976510" w:rsidP="00976510">
            <w:pPr>
              <w:jc w:val="center"/>
              <w:rPr>
                <w:del w:id="30" w:author="Kelvin" w:date="2014-11-10T20:21:00Z"/>
              </w:rPr>
            </w:pPr>
            <w:del w:id="31" w:author="Kelvin" w:date="2014-11-10T20:21:00Z">
              <w:r w:rsidRPr="00976510" w:rsidDel="000D2DE2">
                <w:rPr>
                  <w:b/>
                </w:rPr>
                <w:delText>Scheduling and Tracking</w:delText>
              </w:r>
              <w:r w:rsidRPr="00976510" w:rsidDel="000D2DE2">
                <w:rPr>
                  <w:b/>
                </w:rPr>
                <w:br/>
                <w:delText>Resource Acquisition</w:delText>
              </w:r>
              <w:r w:rsidRPr="00976510" w:rsidDel="000D2DE2">
                <w:rPr>
                  <w:b/>
                </w:rPr>
                <w:br/>
              </w:r>
              <w:r w:rsidDel="000D2DE2">
                <w:delText>Testing</w:delText>
              </w:r>
              <w:r w:rsidDel="000D2DE2">
                <w:br/>
                <w:delText>Integration</w:delText>
              </w:r>
            </w:del>
          </w:p>
        </w:tc>
        <w:tc>
          <w:tcPr>
            <w:tcW w:w="2420" w:type="dxa"/>
          </w:tcPr>
          <w:p w14:paraId="6C2120CB" w14:textId="17C4F6E4" w:rsidR="00E40D92" w:rsidDel="000D2DE2" w:rsidRDefault="009915CD" w:rsidP="00E40D92">
            <w:pPr>
              <w:jc w:val="center"/>
              <w:rPr>
                <w:del w:id="32" w:author="Kelvin" w:date="2014-11-10T20:21:00Z"/>
              </w:rPr>
            </w:pPr>
            <w:del w:id="33" w:author="Kelvin" w:date="2014-11-10T20:21:00Z">
              <w:r w:rsidDel="000D2DE2">
                <w:rPr>
                  <w:rFonts w:ascii="Times" w:hAnsi="Times" w:cs="Times"/>
                  <w:noProof/>
                  <w:sz w:val="24"/>
                  <w:szCs w:val="24"/>
                  <w:lang w:val="en-SG" w:eastAsia="en-SG"/>
                </w:rPr>
                <w:drawing>
                  <wp:inline distT="0" distB="0" distL="0" distR="0" wp14:anchorId="08BDB575" wp14:editId="70E6FC4D">
                    <wp:extent cx="1005840" cy="149352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5840" cy="1493520"/>
                            </a:xfrm>
                            <a:prstGeom prst="rect">
                              <a:avLst/>
                            </a:prstGeom>
                            <a:noFill/>
                            <a:ln>
                              <a:noFill/>
                            </a:ln>
                          </pic:spPr>
                        </pic:pic>
                      </a:graphicData>
                    </a:graphic>
                  </wp:inline>
                </w:drawing>
              </w:r>
            </w:del>
          </w:p>
          <w:p w14:paraId="4DF3F758" w14:textId="59D84F86" w:rsidR="00E40D92" w:rsidDel="000D2DE2" w:rsidRDefault="00E40D92" w:rsidP="00E40D92">
            <w:pPr>
              <w:jc w:val="center"/>
              <w:rPr>
                <w:del w:id="34" w:author="Kelvin" w:date="2014-11-10T20:21:00Z"/>
              </w:rPr>
            </w:pPr>
            <w:del w:id="35" w:author="Kelvin" w:date="2014-11-10T20:21:00Z">
              <w:r w:rsidDel="000D2DE2">
                <w:delText>Lim Wei Jie</w:delText>
              </w:r>
            </w:del>
          </w:p>
          <w:p w14:paraId="2364BE84" w14:textId="21D4E691" w:rsidR="00976510" w:rsidDel="000D2DE2" w:rsidRDefault="00E40D92" w:rsidP="00E40D92">
            <w:pPr>
              <w:jc w:val="center"/>
              <w:rPr>
                <w:del w:id="36" w:author="Kelvin" w:date="2014-11-10T20:21:00Z"/>
              </w:rPr>
            </w:pPr>
            <w:del w:id="37" w:author="Kelvin" w:date="2014-11-10T20:21:00Z">
              <w:r w:rsidRPr="00976510" w:rsidDel="000D2DE2">
                <w:rPr>
                  <w:b/>
                </w:rPr>
                <w:delText>Testing</w:delText>
              </w:r>
              <w:r w:rsidRPr="00976510" w:rsidDel="000D2DE2">
                <w:rPr>
                  <w:b/>
                </w:rPr>
                <w:br/>
              </w:r>
              <w:r w:rsidDel="000D2DE2">
                <w:delText>Code Quality</w:delText>
              </w:r>
              <w:r w:rsidDel="000D2DE2">
                <w:br/>
                <w:delText>Resource Acquisition</w:delText>
              </w:r>
              <w:r w:rsidDel="000D2DE2">
                <w:br/>
                <w:delText>Integration</w:delText>
              </w:r>
            </w:del>
          </w:p>
        </w:tc>
      </w:tr>
    </w:tbl>
    <w:p w14:paraId="1A28ACE4" w14:textId="7BB0B0CD" w:rsidR="0092526E" w:rsidRDefault="0092526E" w:rsidP="005546DD">
      <w:pPr>
        <w:pStyle w:val="Heading1"/>
        <w:jc w:val="center"/>
        <w:rPr>
          <w:rStyle w:val="Heading1Char"/>
          <w:sz w:val="144"/>
          <w:szCs w:val="144"/>
        </w:rPr>
        <w:sectPr w:rsidR="0092526E" w:rsidSect="0092526E">
          <w:headerReference w:type="default" r:id="rId14"/>
          <w:pgSz w:w="12240" w:h="15840"/>
          <w:pgMar w:top="1440" w:right="1440" w:bottom="1440" w:left="1440" w:header="720" w:footer="720" w:gutter="0"/>
          <w:pgNumType w:start="1"/>
          <w:cols w:space="720"/>
          <w:docGrid w:linePitch="360"/>
        </w:sectPr>
        <w:pPrChange w:id="39" w:author="Kelvin" w:date="2014-11-10T20:23:00Z">
          <w:pPr>
            <w:pStyle w:val="Heading1"/>
          </w:pPr>
        </w:pPrChange>
      </w:pPr>
      <w:bookmarkStart w:id="40" w:name="_Toc403237677"/>
      <w:bookmarkStart w:id="41" w:name="_Toc403237841"/>
      <w:bookmarkStart w:id="42" w:name="_Toc403238346"/>
      <w:bookmarkEnd w:id="1"/>
      <w:bookmarkEnd w:id="2"/>
    </w:p>
    <w:sdt>
      <w:sdtPr>
        <w:id w:val="-211181036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A8F892" w14:textId="07FE47AC" w:rsidR="0092526E" w:rsidRPr="008448FE" w:rsidRDefault="0092526E">
          <w:pPr>
            <w:pStyle w:val="TOCHeading"/>
            <w:rPr>
              <w:rStyle w:val="Heading1Char"/>
              <w:rPrChange w:id="43" w:author="Kelvin" w:date="2014-11-10T20:36:00Z">
                <w:rPr/>
              </w:rPrChange>
            </w:rPr>
          </w:pPr>
          <w:r w:rsidRPr="008448FE">
            <w:rPr>
              <w:rStyle w:val="Heading1Char"/>
              <w:rPrChange w:id="44" w:author="Kelvin" w:date="2014-11-10T20:36:00Z">
                <w:rPr/>
              </w:rPrChange>
            </w:rPr>
            <w:t>Contents</w:t>
          </w:r>
        </w:p>
        <w:p w14:paraId="65181E72" w14:textId="77777777" w:rsidR="008448FE" w:rsidRDefault="0092526E">
          <w:pPr>
            <w:pStyle w:val="TOC1"/>
            <w:tabs>
              <w:tab w:val="right" w:leader="dot" w:pos="9350"/>
            </w:tabs>
            <w:rPr>
              <w:ins w:id="45" w:author="Kelvin" w:date="2014-11-10T20:36:00Z"/>
              <w:noProof/>
              <w:lang w:val="en-SG" w:eastAsia="en-SG"/>
            </w:rPr>
          </w:pPr>
          <w:r>
            <w:fldChar w:fldCharType="begin"/>
          </w:r>
          <w:r>
            <w:instrText xml:space="preserve"> TOC \o "1-3" \h \z \u </w:instrText>
          </w:r>
          <w:r>
            <w:fldChar w:fldCharType="separate"/>
          </w:r>
          <w:ins w:id="46" w:author="Kelvin" w:date="2014-11-10T20:36:00Z">
            <w:r w:rsidR="008448FE" w:rsidRPr="00D317F1">
              <w:rPr>
                <w:rStyle w:val="Hyperlink"/>
                <w:noProof/>
              </w:rPr>
              <w:fldChar w:fldCharType="begin"/>
            </w:r>
            <w:r w:rsidR="008448FE" w:rsidRPr="00D317F1">
              <w:rPr>
                <w:rStyle w:val="Hyperlink"/>
                <w:noProof/>
              </w:rPr>
              <w:instrText xml:space="preserve"> </w:instrText>
            </w:r>
            <w:r w:rsidR="008448FE">
              <w:rPr>
                <w:noProof/>
              </w:rPr>
              <w:instrText>HYPERLINK \l "_Toc403415110"</w:instrText>
            </w:r>
            <w:r w:rsidR="008448FE" w:rsidRPr="00D317F1">
              <w:rPr>
                <w:rStyle w:val="Hyperlink"/>
                <w:noProof/>
              </w:rPr>
              <w:instrText xml:space="preserve"> </w:instrText>
            </w:r>
            <w:r w:rsidR="008448FE" w:rsidRPr="00D317F1">
              <w:rPr>
                <w:rStyle w:val="Hyperlink"/>
                <w:noProof/>
              </w:rPr>
            </w:r>
            <w:r w:rsidR="008448FE" w:rsidRPr="00D317F1">
              <w:rPr>
                <w:rStyle w:val="Hyperlink"/>
                <w:noProof/>
              </w:rPr>
              <w:fldChar w:fldCharType="separate"/>
            </w:r>
            <w:r w:rsidR="008448FE" w:rsidRPr="00D317F1">
              <w:rPr>
                <w:rStyle w:val="Hyperlink"/>
                <w:noProof/>
              </w:rPr>
              <w:t>1. Introducing the Developer’s Guide</w:t>
            </w:r>
            <w:r w:rsidR="008448FE">
              <w:rPr>
                <w:noProof/>
                <w:webHidden/>
              </w:rPr>
              <w:tab/>
            </w:r>
            <w:r w:rsidR="008448FE">
              <w:rPr>
                <w:noProof/>
                <w:webHidden/>
              </w:rPr>
              <w:fldChar w:fldCharType="begin"/>
            </w:r>
            <w:r w:rsidR="008448FE">
              <w:rPr>
                <w:noProof/>
                <w:webHidden/>
              </w:rPr>
              <w:instrText xml:space="preserve"> PAGEREF _Toc403415110 \h </w:instrText>
            </w:r>
            <w:r w:rsidR="008448FE">
              <w:rPr>
                <w:noProof/>
                <w:webHidden/>
              </w:rPr>
            </w:r>
          </w:ins>
          <w:r w:rsidR="008448FE">
            <w:rPr>
              <w:noProof/>
              <w:webHidden/>
            </w:rPr>
            <w:fldChar w:fldCharType="separate"/>
          </w:r>
          <w:ins w:id="47" w:author="Kelvin" w:date="2014-11-10T20:54:00Z">
            <w:r w:rsidR="001E0091">
              <w:rPr>
                <w:noProof/>
                <w:webHidden/>
              </w:rPr>
              <w:t>2</w:t>
            </w:r>
          </w:ins>
          <w:ins w:id="48" w:author="Kelvin" w:date="2014-11-10T20:36:00Z">
            <w:r w:rsidR="008448FE">
              <w:rPr>
                <w:noProof/>
                <w:webHidden/>
              </w:rPr>
              <w:fldChar w:fldCharType="end"/>
            </w:r>
            <w:r w:rsidR="008448FE" w:rsidRPr="00D317F1">
              <w:rPr>
                <w:rStyle w:val="Hyperlink"/>
                <w:noProof/>
              </w:rPr>
              <w:fldChar w:fldCharType="end"/>
            </w:r>
          </w:ins>
        </w:p>
        <w:p w14:paraId="6954F2D9" w14:textId="77777777" w:rsidR="008448FE" w:rsidRDefault="008448FE">
          <w:pPr>
            <w:pStyle w:val="TOC1"/>
            <w:tabs>
              <w:tab w:val="right" w:leader="dot" w:pos="9350"/>
            </w:tabs>
            <w:rPr>
              <w:ins w:id="49" w:author="Kelvin" w:date="2014-11-10T20:36:00Z"/>
              <w:noProof/>
              <w:lang w:val="en-SG" w:eastAsia="en-SG"/>
            </w:rPr>
          </w:pPr>
          <w:ins w:id="50"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"_Toc403415111"</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2. Defining the Architecture</w:t>
            </w:r>
            <w:r>
              <w:rPr>
                <w:noProof/>
                <w:webHidden/>
              </w:rPr>
              <w:tab/>
            </w:r>
            <w:r>
              <w:rPr>
                <w:noProof/>
                <w:webHidden/>
              </w:rPr>
              <w:fldChar w:fldCharType="begin"/>
            </w:r>
            <w:r>
              <w:rPr>
                <w:noProof/>
                <w:webHidden/>
              </w:rPr>
              <w:instrText xml:space="preserve"> PAGEREF _Toc403415111 \h </w:instrText>
            </w:r>
            <w:r>
              <w:rPr>
                <w:noProof/>
                <w:webHidden/>
              </w:rPr>
            </w:r>
          </w:ins>
          <w:r>
            <w:rPr>
              <w:noProof/>
              <w:webHidden/>
            </w:rPr>
            <w:fldChar w:fldCharType="separate"/>
          </w:r>
          <w:ins w:id="51" w:author="Kelvin" w:date="2014-11-10T20:54:00Z">
            <w:r w:rsidR="001E0091">
              <w:rPr>
                <w:noProof/>
                <w:webHidden/>
              </w:rPr>
              <w:t>3</w:t>
            </w:r>
          </w:ins>
          <w:ins w:id="52" w:author="Kelvin" w:date="2014-11-10T20:36:00Z">
            <w:r>
              <w:rPr>
                <w:noProof/>
                <w:webHidden/>
              </w:rPr>
              <w:fldChar w:fldCharType="end"/>
            </w:r>
            <w:r w:rsidRPr="00D317F1">
              <w:rPr>
                <w:rStyle w:val="Hyperlink"/>
                <w:noProof/>
              </w:rPr>
              <w:fldChar w:fldCharType="end"/>
            </w:r>
          </w:ins>
        </w:p>
        <w:p w14:paraId="7AF55D33" w14:textId="77777777" w:rsidR="008448FE" w:rsidRDefault="008448FE">
          <w:pPr>
            <w:pStyle w:val="TOC1"/>
            <w:tabs>
              <w:tab w:val="right" w:leader="dot" w:pos="9350"/>
            </w:tabs>
            <w:rPr>
              <w:ins w:id="53" w:author="Kelvin" w:date="2014-11-10T20:36:00Z"/>
              <w:noProof/>
              <w:lang w:val="en-SG" w:eastAsia="en-SG"/>
            </w:rPr>
          </w:pPr>
          <w:ins w:id="54"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"_Toc403415112"</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3. Developing the Components</w:t>
            </w:r>
            <w:r>
              <w:rPr>
                <w:noProof/>
                <w:webHidden/>
              </w:rPr>
              <w:tab/>
            </w:r>
            <w:r>
              <w:rPr>
                <w:noProof/>
                <w:webHidden/>
              </w:rPr>
              <w:fldChar w:fldCharType="begin"/>
            </w:r>
            <w:r>
              <w:rPr>
                <w:noProof/>
                <w:webHidden/>
              </w:rPr>
              <w:instrText xml:space="preserve"> PAGEREF _Toc403415112 \h </w:instrText>
            </w:r>
            <w:r>
              <w:rPr>
                <w:noProof/>
                <w:webHidden/>
              </w:rPr>
            </w:r>
          </w:ins>
          <w:r>
            <w:rPr>
              <w:noProof/>
              <w:webHidden/>
            </w:rPr>
            <w:fldChar w:fldCharType="separate"/>
          </w:r>
          <w:ins w:id="55" w:author="Kelvin" w:date="2014-11-10T20:54:00Z">
            <w:r w:rsidR="001E0091">
              <w:rPr>
                <w:noProof/>
                <w:webHidden/>
              </w:rPr>
              <w:t>4</w:t>
            </w:r>
          </w:ins>
          <w:ins w:id="56" w:author="Kelvin" w:date="2014-11-10T20:36:00Z">
            <w:r>
              <w:rPr>
                <w:noProof/>
                <w:webHidden/>
              </w:rPr>
              <w:fldChar w:fldCharType="end"/>
            </w:r>
            <w:r w:rsidRPr="00D317F1">
              <w:rPr>
                <w:rStyle w:val="Hyperlink"/>
                <w:noProof/>
              </w:rPr>
              <w:fldChar w:fldCharType="end"/>
            </w:r>
          </w:ins>
        </w:p>
        <w:p w14:paraId="32055CB9" w14:textId="77777777" w:rsidR="008448FE" w:rsidRDefault="008448FE">
          <w:pPr>
            <w:pStyle w:val="TOC2"/>
            <w:tabs>
              <w:tab w:val="right" w:leader="dot" w:pos="9350"/>
            </w:tabs>
            <w:rPr>
              <w:ins w:id="57" w:author="Kelvin" w:date="2014-11-10T20:36:00Z"/>
              <w:noProof/>
              <w:lang w:val="en-SG" w:eastAsia="en-SG"/>
            </w:rPr>
          </w:pPr>
          <w:ins w:id="58"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"_Toc403415113"</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3.1 Graphical User Interface</w:t>
            </w:r>
            <w:r>
              <w:rPr>
                <w:noProof/>
                <w:webHidden/>
              </w:rPr>
              <w:tab/>
            </w:r>
            <w:r>
              <w:rPr>
                <w:noProof/>
                <w:webHidden/>
              </w:rPr>
              <w:fldChar w:fldCharType="begin"/>
            </w:r>
            <w:r>
              <w:rPr>
                <w:noProof/>
                <w:webHidden/>
              </w:rPr>
              <w:instrText xml:space="preserve"> PAGEREF _Toc403415113 \h </w:instrText>
            </w:r>
            <w:r>
              <w:rPr>
                <w:noProof/>
                <w:webHidden/>
              </w:rPr>
            </w:r>
          </w:ins>
          <w:r>
            <w:rPr>
              <w:noProof/>
              <w:webHidden/>
            </w:rPr>
            <w:fldChar w:fldCharType="separate"/>
          </w:r>
          <w:ins w:id="59" w:author="Kelvin" w:date="2014-11-10T20:54:00Z">
            <w:r w:rsidR="001E0091">
              <w:rPr>
                <w:noProof/>
                <w:webHidden/>
              </w:rPr>
              <w:t>4</w:t>
            </w:r>
          </w:ins>
          <w:ins w:id="60" w:author="Kelvin" w:date="2014-11-10T20:36:00Z">
            <w:r>
              <w:rPr>
                <w:noProof/>
                <w:webHidden/>
              </w:rPr>
              <w:fldChar w:fldCharType="end"/>
            </w:r>
            <w:r w:rsidRPr="00D317F1">
              <w:rPr>
                <w:rStyle w:val="Hyperlink"/>
                <w:noProof/>
              </w:rPr>
              <w:fldChar w:fldCharType="end"/>
            </w:r>
          </w:ins>
        </w:p>
        <w:p w14:paraId="12C2EDF7" w14:textId="77777777" w:rsidR="008448FE" w:rsidRDefault="008448FE">
          <w:pPr>
            <w:pStyle w:val="TOC2"/>
            <w:tabs>
              <w:tab w:val="right" w:leader="dot" w:pos="9350"/>
            </w:tabs>
            <w:rPr>
              <w:ins w:id="61" w:author="Kelvin" w:date="2014-11-10T20:36:00Z"/>
              <w:noProof/>
              <w:lang w:val="en-SG" w:eastAsia="en-SG"/>
            </w:rPr>
          </w:pPr>
          <w:ins w:id="62"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"_Toc403415114"</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3.2 Logic</w:t>
            </w:r>
            <w:r>
              <w:rPr>
                <w:noProof/>
                <w:webHidden/>
              </w:rPr>
              <w:tab/>
            </w:r>
            <w:r>
              <w:rPr>
                <w:noProof/>
                <w:webHidden/>
              </w:rPr>
              <w:fldChar w:fldCharType="begin"/>
            </w:r>
            <w:r>
              <w:rPr>
                <w:noProof/>
                <w:webHidden/>
              </w:rPr>
              <w:instrText xml:space="preserve"> PAGEREF _Toc403415114 \h </w:instrText>
            </w:r>
            <w:r>
              <w:rPr>
                <w:noProof/>
                <w:webHidden/>
              </w:rPr>
            </w:r>
          </w:ins>
          <w:r>
            <w:rPr>
              <w:noProof/>
              <w:webHidden/>
            </w:rPr>
            <w:fldChar w:fldCharType="separate"/>
          </w:r>
          <w:ins w:id="63" w:author="Kelvin" w:date="2014-11-10T20:54:00Z">
            <w:r w:rsidR="001E0091">
              <w:rPr>
                <w:noProof/>
                <w:webHidden/>
              </w:rPr>
              <w:t>6</w:t>
            </w:r>
          </w:ins>
          <w:ins w:id="64" w:author="Kelvin" w:date="2014-11-10T20:36:00Z">
            <w:r>
              <w:rPr>
                <w:noProof/>
                <w:webHidden/>
              </w:rPr>
              <w:fldChar w:fldCharType="end"/>
            </w:r>
            <w:r w:rsidRPr="00D317F1">
              <w:rPr>
                <w:rStyle w:val="Hyperlink"/>
                <w:noProof/>
              </w:rPr>
              <w:fldChar w:fldCharType="end"/>
            </w:r>
          </w:ins>
        </w:p>
        <w:p w14:paraId="5B2FDE84" w14:textId="77777777" w:rsidR="008448FE" w:rsidRDefault="008448FE">
          <w:pPr>
            <w:pStyle w:val="TOC3"/>
            <w:tabs>
              <w:tab w:val="right" w:leader="dot" w:pos="9350"/>
            </w:tabs>
            <w:rPr>
              <w:ins w:id="65" w:author="Kelvin" w:date="2014-11-10T20:36:00Z"/>
              <w:noProof/>
              <w:lang w:val="en-SG" w:eastAsia="en-SG"/>
            </w:rPr>
          </w:pPr>
          <w:ins w:id="66"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"_Toc403415115"</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3.2.1 Action and Hint System</w:t>
            </w:r>
            <w:r>
              <w:rPr>
                <w:noProof/>
                <w:webHidden/>
              </w:rPr>
              <w:tab/>
            </w:r>
            <w:r>
              <w:rPr>
                <w:noProof/>
                <w:webHidden/>
              </w:rPr>
              <w:fldChar w:fldCharType="begin"/>
            </w:r>
            <w:r>
              <w:rPr>
                <w:noProof/>
                <w:webHidden/>
              </w:rPr>
              <w:instrText xml:space="preserve"> PAGEREF _Toc403415115 \h </w:instrText>
            </w:r>
            <w:r>
              <w:rPr>
                <w:noProof/>
                <w:webHidden/>
              </w:rPr>
            </w:r>
          </w:ins>
          <w:r>
            <w:rPr>
              <w:noProof/>
              <w:webHidden/>
            </w:rPr>
            <w:fldChar w:fldCharType="separate"/>
          </w:r>
          <w:ins w:id="67" w:author="Kelvin" w:date="2014-11-10T20:54:00Z">
            <w:r w:rsidR="001E0091">
              <w:rPr>
                <w:noProof/>
                <w:webHidden/>
              </w:rPr>
              <w:t>7</w:t>
            </w:r>
          </w:ins>
          <w:ins w:id="68" w:author="Kelvin" w:date="2014-11-10T20:36:00Z">
            <w:r>
              <w:rPr>
                <w:noProof/>
                <w:webHidden/>
              </w:rPr>
              <w:fldChar w:fldCharType="end"/>
            </w:r>
            <w:r w:rsidRPr="00D317F1">
              <w:rPr>
                <w:rStyle w:val="Hyperlink"/>
                <w:noProof/>
              </w:rPr>
              <w:fldChar w:fldCharType="end"/>
            </w:r>
          </w:ins>
        </w:p>
        <w:p w14:paraId="56785A39" w14:textId="77777777" w:rsidR="008448FE" w:rsidRDefault="008448FE">
          <w:pPr>
            <w:pStyle w:val="TOC3"/>
            <w:tabs>
              <w:tab w:val="right" w:leader="dot" w:pos="9350"/>
            </w:tabs>
            <w:rPr>
              <w:ins w:id="69" w:author="Kelvin" w:date="2014-11-10T20:36:00Z"/>
              <w:noProof/>
              <w:lang w:val="en-SG" w:eastAsia="en-SG"/>
            </w:rPr>
          </w:pPr>
          <w:ins w:id="70"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"_Toc403415116"</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3.2.2 Task Manager</w:t>
            </w:r>
            <w:r>
              <w:rPr>
                <w:noProof/>
                <w:webHidden/>
              </w:rPr>
              <w:tab/>
            </w:r>
            <w:r>
              <w:rPr>
                <w:noProof/>
                <w:webHidden/>
              </w:rPr>
              <w:fldChar w:fldCharType="begin"/>
            </w:r>
            <w:r>
              <w:rPr>
                <w:noProof/>
                <w:webHidden/>
              </w:rPr>
              <w:instrText xml:space="preserve"> PAGEREF _Toc403415116 \h </w:instrText>
            </w:r>
            <w:r>
              <w:rPr>
                <w:noProof/>
                <w:webHidden/>
              </w:rPr>
            </w:r>
          </w:ins>
          <w:r>
            <w:rPr>
              <w:noProof/>
              <w:webHidden/>
            </w:rPr>
            <w:fldChar w:fldCharType="separate"/>
          </w:r>
          <w:ins w:id="71" w:author="Kelvin" w:date="2014-11-10T20:54:00Z">
            <w:r w:rsidR="001E0091">
              <w:rPr>
                <w:noProof/>
                <w:webHidden/>
              </w:rPr>
              <w:t>16</w:t>
            </w:r>
          </w:ins>
          <w:ins w:id="72" w:author="Kelvin" w:date="2014-11-10T20:36:00Z">
            <w:r>
              <w:rPr>
                <w:noProof/>
                <w:webHidden/>
              </w:rPr>
              <w:fldChar w:fldCharType="end"/>
            </w:r>
            <w:r w:rsidRPr="00D317F1">
              <w:rPr>
                <w:rStyle w:val="Hyperlink"/>
                <w:noProof/>
              </w:rPr>
              <w:fldChar w:fldCharType="end"/>
            </w:r>
          </w:ins>
        </w:p>
        <w:p w14:paraId="622A289A" w14:textId="77777777" w:rsidR="008448FE" w:rsidRDefault="008448FE">
          <w:pPr>
            <w:pStyle w:val="TOC3"/>
            <w:tabs>
              <w:tab w:val="right" w:leader="dot" w:pos="9350"/>
            </w:tabs>
            <w:rPr>
              <w:ins w:id="73" w:author="Kelvin" w:date="2014-11-10T20:36:00Z"/>
              <w:noProof/>
              <w:lang w:val="en-SG" w:eastAsia="en-SG"/>
            </w:rPr>
          </w:pPr>
          <w:ins w:id="74"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"_Toc403415117"</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3.2.3 List Processor</w:t>
            </w:r>
            <w:r>
              <w:rPr>
                <w:noProof/>
                <w:webHidden/>
              </w:rPr>
              <w:tab/>
            </w:r>
            <w:r>
              <w:rPr>
                <w:noProof/>
                <w:webHidden/>
              </w:rPr>
              <w:fldChar w:fldCharType="begin"/>
            </w:r>
            <w:r>
              <w:rPr>
                <w:noProof/>
                <w:webHidden/>
              </w:rPr>
              <w:instrText xml:space="preserve"> PAGEREF _Toc403415117 \h </w:instrText>
            </w:r>
            <w:r>
              <w:rPr>
                <w:noProof/>
                <w:webHidden/>
              </w:rPr>
            </w:r>
          </w:ins>
          <w:r>
            <w:rPr>
              <w:noProof/>
              <w:webHidden/>
            </w:rPr>
            <w:fldChar w:fldCharType="separate"/>
          </w:r>
          <w:ins w:id="75" w:author="Kelvin" w:date="2014-11-10T20:54:00Z">
            <w:r w:rsidR="001E0091">
              <w:rPr>
                <w:noProof/>
                <w:webHidden/>
              </w:rPr>
              <w:t>17</w:t>
            </w:r>
          </w:ins>
          <w:ins w:id="76" w:author="Kelvin" w:date="2014-11-10T20:36:00Z">
            <w:r>
              <w:rPr>
                <w:noProof/>
                <w:webHidden/>
              </w:rPr>
              <w:fldChar w:fldCharType="end"/>
            </w:r>
            <w:r w:rsidRPr="00D317F1">
              <w:rPr>
                <w:rStyle w:val="Hyperlink"/>
                <w:noProof/>
              </w:rPr>
              <w:fldChar w:fldCharType="end"/>
            </w:r>
          </w:ins>
        </w:p>
        <w:p w14:paraId="06648B5E" w14:textId="77777777" w:rsidR="008448FE" w:rsidRDefault="008448FE">
          <w:pPr>
            <w:pStyle w:val="TOC2"/>
            <w:tabs>
              <w:tab w:val="right" w:leader="dot" w:pos="9350"/>
            </w:tabs>
            <w:rPr>
              <w:ins w:id="77" w:author="Kelvin" w:date="2014-11-10T20:36:00Z"/>
              <w:noProof/>
              <w:lang w:val="en-SG" w:eastAsia="en-SG"/>
            </w:rPr>
          </w:pPr>
          <w:ins w:id="78"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"_Toc403415118"</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3.3 Storage</w:t>
            </w:r>
            <w:r>
              <w:rPr>
                <w:noProof/>
                <w:webHidden/>
              </w:rPr>
              <w:tab/>
            </w:r>
            <w:r>
              <w:rPr>
                <w:noProof/>
                <w:webHidden/>
              </w:rPr>
              <w:fldChar w:fldCharType="begin"/>
            </w:r>
            <w:r>
              <w:rPr>
                <w:noProof/>
                <w:webHidden/>
              </w:rPr>
              <w:instrText xml:space="preserve"> PAGEREF _Toc403415118 \h </w:instrText>
            </w:r>
            <w:r>
              <w:rPr>
                <w:noProof/>
                <w:webHidden/>
              </w:rPr>
            </w:r>
          </w:ins>
          <w:r>
            <w:rPr>
              <w:noProof/>
              <w:webHidden/>
            </w:rPr>
            <w:fldChar w:fldCharType="separate"/>
          </w:r>
          <w:ins w:id="79" w:author="Kelvin" w:date="2014-11-10T20:54:00Z">
            <w:r w:rsidR="001E0091">
              <w:rPr>
                <w:noProof/>
                <w:webHidden/>
              </w:rPr>
              <w:t>19</w:t>
            </w:r>
          </w:ins>
          <w:ins w:id="80" w:author="Kelvin" w:date="2014-11-10T20:36:00Z">
            <w:r>
              <w:rPr>
                <w:noProof/>
                <w:webHidden/>
              </w:rPr>
              <w:fldChar w:fldCharType="end"/>
            </w:r>
            <w:r w:rsidRPr="00D317F1">
              <w:rPr>
                <w:rStyle w:val="Hyperlink"/>
                <w:noProof/>
              </w:rPr>
              <w:fldChar w:fldCharType="end"/>
            </w:r>
          </w:ins>
        </w:p>
        <w:p w14:paraId="5A434C72" w14:textId="77777777" w:rsidR="008448FE" w:rsidRDefault="008448FE">
          <w:pPr>
            <w:pStyle w:val="TOC1"/>
            <w:tabs>
              <w:tab w:val="right" w:leader="dot" w:pos="9350"/>
            </w:tabs>
            <w:rPr>
              <w:ins w:id="81" w:author="Kelvin" w:date="2014-11-10T20:36:00Z"/>
              <w:noProof/>
              <w:lang w:val="en-SG" w:eastAsia="en-SG"/>
            </w:rPr>
          </w:pPr>
          <w:ins w:id="82"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"_Toc403415119"</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4. Setting up the Environment</w:t>
            </w:r>
            <w:r>
              <w:rPr>
                <w:noProof/>
                <w:webHidden/>
              </w:rPr>
              <w:tab/>
            </w:r>
            <w:r>
              <w:rPr>
                <w:noProof/>
                <w:webHidden/>
              </w:rPr>
              <w:fldChar w:fldCharType="begin"/>
            </w:r>
            <w:r>
              <w:rPr>
                <w:noProof/>
                <w:webHidden/>
              </w:rPr>
              <w:instrText xml:space="preserve"> PAGEREF _Toc403415119 \h </w:instrText>
            </w:r>
            <w:r>
              <w:rPr>
                <w:noProof/>
                <w:webHidden/>
              </w:rPr>
            </w:r>
          </w:ins>
          <w:r>
            <w:rPr>
              <w:noProof/>
              <w:webHidden/>
            </w:rPr>
            <w:fldChar w:fldCharType="separate"/>
          </w:r>
          <w:ins w:id="83" w:author="Kelvin" w:date="2014-11-10T20:54:00Z">
            <w:r w:rsidR="001E0091">
              <w:rPr>
                <w:noProof/>
                <w:webHidden/>
              </w:rPr>
              <w:t>21</w:t>
            </w:r>
          </w:ins>
          <w:ins w:id="84" w:author="Kelvin" w:date="2014-11-10T20:36:00Z">
            <w:r>
              <w:rPr>
                <w:noProof/>
                <w:webHidden/>
              </w:rPr>
              <w:fldChar w:fldCharType="end"/>
            </w:r>
            <w:r w:rsidRPr="00D317F1">
              <w:rPr>
                <w:rStyle w:val="Hyperlink"/>
                <w:noProof/>
              </w:rPr>
              <w:fldChar w:fldCharType="end"/>
            </w:r>
          </w:ins>
        </w:p>
        <w:p w14:paraId="62D88D33" w14:textId="77777777" w:rsidR="008448FE" w:rsidRDefault="008448FE">
          <w:pPr>
            <w:pStyle w:val="TOC2"/>
            <w:tabs>
              <w:tab w:val="right" w:leader="dot" w:pos="9350"/>
            </w:tabs>
            <w:rPr>
              <w:ins w:id="85" w:author="Kelvin" w:date="2014-11-10T20:36:00Z"/>
              <w:noProof/>
              <w:lang w:val="en-SG" w:eastAsia="en-SG"/>
            </w:rPr>
          </w:pPr>
          <w:ins w:id="86"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"_Toc403415120"</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4.1 Using the Versioning Tool</w:t>
            </w:r>
            <w:r>
              <w:rPr>
                <w:noProof/>
                <w:webHidden/>
              </w:rPr>
              <w:tab/>
            </w:r>
            <w:r>
              <w:rPr>
                <w:noProof/>
                <w:webHidden/>
              </w:rPr>
              <w:fldChar w:fldCharType="begin"/>
            </w:r>
            <w:r>
              <w:rPr>
                <w:noProof/>
                <w:webHidden/>
              </w:rPr>
              <w:instrText xml:space="preserve"> PAGEREF _Toc403415120 \h </w:instrText>
            </w:r>
            <w:r>
              <w:rPr>
                <w:noProof/>
                <w:webHidden/>
              </w:rPr>
            </w:r>
          </w:ins>
          <w:r>
            <w:rPr>
              <w:noProof/>
              <w:webHidden/>
            </w:rPr>
            <w:fldChar w:fldCharType="separate"/>
          </w:r>
          <w:ins w:id="87" w:author="Kelvin" w:date="2014-11-10T20:54:00Z">
            <w:r w:rsidR="001E0091">
              <w:rPr>
                <w:noProof/>
                <w:webHidden/>
              </w:rPr>
              <w:t>21</w:t>
            </w:r>
          </w:ins>
          <w:ins w:id="88" w:author="Kelvin" w:date="2014-11-10T20:36:00Z">
            <w:r>
              <w:rPr>
                <w:noProof/>
                <w:webHidden/>
              </w:rPr>
              <w:fldChar w:fldCharType="end"/>
            </w:r>
            <w:r w:rsidRPr="00D317F1">
              <w:rPr>
                <w:rStyle w:val="Hyperlink"/>
                <w:noProof/>
              </w:rPr>
              <w:fldChar w:fldCharType="end"/>
            </w:r>
          </w:ins>
        </w:p>
        <w:p w14:paraId="28ADCAED" w14:textId="77777777" w:rsidR="008448FE" w:rsidRDefault="008448FE">
          <w:pPr>
            <w:pStyle w:val="TOC2"/>
            <w:tabs>
              <w:tab w:val="right" w:leader="dot" w:pos="9350"/>
            </w:tabs>
            <w:rPr>
              <w:ins w:id="89" w:author="Kelvin" w:date="2014-11-10T20:36:00Z"/>
              <w:noProof/>
              <w:lang w:val="en-SG" w:eastAsia="en-SG"/>
            </w:rPr>
          </w:pPr>
          <w:ins w:id="90"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"_Toc403415121"</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4.2 Setting up the IDE</w:t>
            </w:r>
            <w:r>
              <w:rPr>
                <w:noProof/>
                <w:webHidden/>
              </w:rPr>
              <w:tab/>
            </w:r>
            <w:r>
              <w:rPr>
                <w:noProof/>
                <w:webHidden/>
              </w:rPr>
              <w:fldChar w:fldCharType="begin"/>
            </w:r>
            <w:r>
              <w:rPr>
                <w:noProof/>
                <w:webHidden/>
              </w:rPr>
              <w:instrText xml:space="preserve"> PAGEREF _Toc403415121 \h </w:instrText>
            </w:r>
            <w:r>
              <w:rPr>
                <w:noProof/>
                <w:webHidden/>
              </w:rPr>
            </w:r>
          </w:ins>
          <w:r>
            <w:rPr>
              <w:noProof/>
              <w:webHidden/>
            </w:rPr>
            <w:fldChar w:fldCharType="separate"/>
          </w:r>
          <w:ins w:id="91" w:author="Kelvin" w:date="2014-11-10T20:54:00Z">
            <w:r w:rsidR="001E0091">
              <w:rPr>
                <w:noProof/>
                <w:webHidden/>
              </w:rPr>
              <w:t>22</w:t>
            </w:r>
          </w:ins>
          <w:ins w:id="92" w:author="Kelvin" w:date="2014-11-10T20:36:00Z">
            <w:r>
              <w:rPr>
                <w:noProof/>
                <w:webHidden/>
              </w:rPr>
              <w:fldChar w:fldCharType="end"/>
            </w:r>
            <w:r w:rsidRPr="00D317F1">
              <w:rPr>
                <w:rStyle w:val="Hyperlink"/>
                <w:noProof/>
              </w:rPr>
              <w:fldChar w:fldCharType="end"/>
            </w:r>
          </w:ins>
        </w:p>
        <w:p w14:paraId="2E4EA111" w14:textId="77777777" w:rsidR="008448FE" w:rsidRDefault="008448FE">
          <w:pPr>
            <w:pStyle w:val="TOC2"/>
            <w:tabs>
              <w:tab w:val="right" w:leader="dot" w:pos="9350"/>
            </w:tabs>
            <w:rPr>
              <w:ins w:id="93" w:author="Kelvin" w:date="2014-11-10T20:36:00Z"/>
              <w:noProof/>
              <w:lang w:val="en-SG" w:eastAsia="en-SG"/>
            </w:rPr>
          </w:pPr>
          <w:ins w:id="94"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"_Toc403415122"</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4.3 Testing the System</w:t>
            </w:r>
            <w:r>
              <w:rPr>
                <w:noProof/>
                <w:webHidden/>
              </w:rPr>
              <w:tab/>
            </w:r>
            <w:r>
              <w:rPr>
                <w:noProof/>
                <w:webHidden/>
              </w:rPr>
              <w:fldChar w:fldCharType="begin"/>
            </w:r>
            <w:r>
              <w:rPr>
                <w:noProof/>
                <w:webHidden/>
              </w:rPr>
              <w:instrText xml:space="preserve"> PAGEREF _Toc403415122 \h </w:instrText>
            </w:r>
            <w:r>
              <w:rPr>
                <w:noProof/>
                <w:webHidden/>
              </w:rPr>
            </w:r>
          </w:ins>
          <w:r>
            <w:rPr>
              <w:noProof/>
              <w:webHidden/>
            </w:rPr>
            <w:fldChar w:fldCharType="separate"/>
          </w:r>
          <w:ins w:id="95" w:author="Kelvin" w:date="2014-11-10T20:54:00Z">
            <w:r w:rsidR="001E0091">
              <w:rPr>
                <w:noProof/>
                <w:webHidden/>
              </w:rPr>
              <w:t>24</w:t>
            </w:r>
          </w:ins>
          <w:ins w:id="96" w:author="Kelvin" w:date="2014-11-10T20:36:00Z">
            <w:r>
              <w:rPr>
                <w:noProof/>
                <w:webHidden/>
              </w:rPr>
              <w:fldChar w:fldCharType="end"/>
            </w:r>
            <w:r w:rsidRPr="00D317F1">
              <w:rPr>
                <w:rStyle w:val="Hyperlink"/>
                <w:noProof/>
              </w:rPr>
              <w:fldChar w:fldCharType="end"/>
            </w:r>
          </w:ins>
        </w:p>
        <w:p w14:paraId="1985E125" w14:textId="77777777" w:rsidR="008448FE" w:rsidRDefault="008448FE">
          <w:pPr>
            <w:pStyle w:val="TOC1"/>
            <w:tabs>
              <w:tab w:val="right" w:leader="dot" w:pos="9350"/>
            </w:tabs>
            <w:rPr>
              <w:ins w:id="97" w:author="Kelvin" w:date="2014-11-10T20:36:00Z"/>
              <w:noProof/>
              <w:lang w:val="en-SG" w:eastAsia="en-SG"/>
            </w:rPr>
          </w:pPr>
          <w:ins w:id="98"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"_Toc403415123"</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5. Upcoming Developments</w:t>
            </w:r>
            <w:r>
              <w:rPr>
                <w:noProof/>
                <w:webHidden/>
              </w:rPr>
              <w:tab/>
            </w:r>
            <w:r>
              <w:rPr>
                <w:noProof/>
                <w:webHidden/>
              </w:rPr>
              <w:fldChar w:fldCharType="begin"/>
            </w:r>
            <w:r>
              <w:rPr>
                <w:noProof/>
                <w:webHidden/>
              </w:rPr>
              <w:instrText xml:space="preserve"> PAGEREF _Toc403415123 \h </w:instrText>
            </w:r>
            <w:r>
              <w:rPr>
                <w:noProof/>
                <w:webHidden/>
              </w:rPr>
            </w:r>
          </w:ins>
          <w:r>
            <w:rPr>
              <w:noProof/>
              <w:webHidden/>
            </w:rPr>
            <w:fldChar w:fldCharType="separate"/>
          </w:r>
          <w:ins w:id="99" w:author="Kelvin" w:date="2014-11-10T20:54:00Z">
            <w:r w:rsidR="001E0091">
              <w:rPr>
                <w:noProof/>
                <w:webHidden/>
              </w:rPr>
              <w:t>27</w:t>
            </w:r>
          </w:ins>
          <w:ins w:id="100" w:author="Kelvin" w:date="2014-11-10T20:36:00Z">
            <w:r>
              <w:rPr>
                <w:noProof/>
                <w:webHidden/>
              </w:rPr>
              <w:fldChar w:fldCharType="end"/>
            </w:r>
            <w:r w:rsidRPr="00D317F1">
              <w:rPr>
                <w:rStyle w:val="Hyperlink"/>
                <w:noProof/>
              </w:rPr>
              <w:fldChar w:fldCharType="end"/>
            </w:r>
          </w:ins>
        </w:p>
        <w:p w14:paraId="401B055C" w14:textId="77777777" w:rsidR="008448FE" w:rsidRDefault="008448FE">
          <w:pPr>
            <w:pStyle w:val="TOC1"/>
            <w:tabs>
              <w:tab w:val="right" w:leader="dot" w:pos="9350"/>
            </w:tabs>
            <w:rPr>
              <w:ins w:id="101" w:author="Kelvin" w:date="2014-11-10T20:36:00Z"/>
              <w:noProof/>
              <w:lang w:val="en-SG" w:eastAsia="en-SG"/>
            </w:rPr>
          </w:pPr>
          <w:ins w:id="102"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"_Toc403415124"</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6. Appendix</w:t>
            </w:r>
            <w:r>
              <w:rPr>
                <w:noProof/>
                <w:webHidden/>
              </w:rPr>
              <w:tab/>
            </w:r>
            <w:r>
              <w:rPr>
                <w:noProof/>
                <w:webHidden/>
              </w:rPr>
              <w:fldChar w:fldCharType="begin"/>
            </w:r>
            <w:r>
              <w:rPr>
                <w:noProof/>
                <w:webHidden/>
              </w:rPr>
              <w:instrText xml:space="preserve"> PAGEREF _Toc403415124 \h </w:instrText>
            </w:r>
            <w:r>
              <w:rPr>
                <w:noProof/>
                <w:webHidden/>
              </w:rPr>
            </w:r>
          </w:ins>
          <w:r>
            <w:rPr>
              <w:noProof/>
              <w:webHidden/>
            </w:rPr>
            <w:fldChar w:fldCharType="separate"/>
          </w:r>
          <w:ins w:id="103" w:author="Kelvin" w:date="2014-11-10T20:54:00Z">
            <w:r w:rsidR="001E0091">
              <w:rPr>
                <w:noProof/>
                <w:webHidden/>
              </w:rPr>
              <w:t>28</w:t>
            </w:r>
          </w:ins>
          <w:ins w:id="104" w:author="Kelvin" w:date="2014-11-10T20:36:00Z">
            <w:r>
              <w:rPr>
                <w:noProof/>
                <w:webHidden/>
              </w:rPr>
              <w:fldChar w:fldCharType="end"/>
            </w:r>
            <w:r w:rsidRPr="00D317F1">
              <w:rPr>
                <w:rStyle w:val="Hyperlink"/>
                <w:noProof/>
              </w:rPr>
              <w:fldChar w:fldCharType="end"/>
            </w:r>
          </w:ins>
        </w:p>
        <w:p w14:paraId="67A967BF" w14:textId="77777777" w:rsidR="008448FE" w:rsidRDefault="008448FE">
          <w:pPr>
            <w:pStyle w:val="TOC2"/>
            <w:tabs>
              <w:tab w:val="right" w:leader="dot" w:pos="9350"/>
            </w:tabs>
            <w:rPr>
              <w:ins w:id="105" w:author="Kelvin" w:date="2014-11-10T20:36:00Z"/>
              <w:noProof/>
              <w:lang w:val="en-SG" w:eastAsia="en-SG"/>
            </w:rPr>
          </w:pPr>
          <w:ins w:id="106" w:author="Kelvin" w:date="2014-11-10T20:36:00Z">
            <w:r w:rsidRPr="00D317F1">
              <w:rPr>
                <w:rStyle w:val="Hyperlink"/>
                <w:noProof/>
              </w:rPr>
              <w:fldChar w:fldCharType="begin"/>
            </w:r>
            <w:r w:rsidRPr="00D317F1">
              <w:rPr>
                <w:rStyle w:val="Hyperlink"/>
                <w:noProof/>
              </w:rPr>
              <w:instrText xml:space="preserve"> </w:instrText>
            </w:r>
            <w:r>
              <w:rPr>
                <w:noProof/>
              </w:rPr>
              <w:instrText>HYPERLINK \l "_Toc403415125"</w:instrText>
            </w:r>
            <w:r w:rsidRPr="00D317F1">
              <w:rPr>
                <w:rStyle w:val="Hyperlink"/>
                <w:noProof/>
              </w:rPr>
              <w:instrText xml:space="preserve"> </w:instrText>
            </w:r>
            <w:r w:rsidRPr="00D317F1">
              <w:rPr>
                <w:rStyle w:val="Hyperlink"/>
                <w:noProof/>
              </w:rPr>
            </w:r>
            <w:r w:rsidRPr="00D317F1">
              <w:rPr>
                <w:rStyle w:val="Hyperlink"/>
                <w:noProof/>
              </w:rPr>
              <w:fldChar w:fldCharType="separate"/>
            </w:r>
            <w:r w:rsidRPr="00D317F1">
              <w:rPr>
                <w:rStyle w:val="Hyperlink"/>
                <w:noProof/>
              </w:rPr>
              <w:t>6.1 Glossary</w:t>
            </w:r>
            <w:r>
              <w:rPr>
                <w:noProof/>
                <w:webHidden/>
              </w:rPr>
              <w:tab/>
            </w:r>
            <w:r>
              <w:rPr>
                <w:noProof/>
                <w:webHidden/>
              </w:rPr>
              <w:fldChar w:fldCharType="begin"/>
            </w:r>
            <w:r>
              <w:rPr>
                <w:noProof/>
                <w:webHidden/>
              </w:rPr>
              <w:instrText xml:space="preserve"> PAGEREF _Toc403415125 \h </w:instrText>
            </w:r>
            <w:r>
              <w:rPr>
                <w:noProof/>
                <w:webHidden/>
              </w:rPr>
            </w:r>
          </w:ins>
          <w:r>
            <w:rPr>
              <w:noProof/>
              <w:webHidden/>
            </w:rPr>
            <w:fldChar w:fldCharType="separate"/>
          </w:r>
          <w:ins w:id="107" w:author="Kelvin" w:date="2014-11-10T20:54:00Z">
            <w:r w:rsidR="001E0091">
              <w:rPr>
                <w:noProof/>
                <w:webHidden/>
              </w:rPr>
              <w:t>28</w:t>
            </w:r>
          </w:ins>
          <w:ins w:id="108" w:author="Kelvin" w:date="2014-11-10T20:36:00Z">
            <w:r>
              <w:rPr>
                <w:noProof/>
                <w:webHidden/>
              </w:rPr>
              <w:fldChar w:fldCharType="end"/>
            </w:r>
            <w:r w:rsidRPr="00D317F1">
              <w:rPr>
                <w:rStyle w:val="Hyperlink"/>
                <w:noProof/>
              </w:rPr>
              <w:fldChar w:fldCharType="end"/>
            </w:r>
          </w:ins>
        </w:p>
        <w:p w14:paraId="7E7F9B7C" w14:textId="77777777" w:rsidR="0099343C" w:rsidDel="000D3371" w:rsidRDefault="0099343C">
          <w:pPr>
            <w:pStyle w:val="TOC1"/>
            <w:tabs>
              <w:tab w:val="right" w:leader="dot" w:pos="9350"/>
            </w:tabs>
            <w:rPr>
              <w:ins w:id="109" w:author="Kelvin Ang" w:date="2014-11-09T12:45:00Z"/>
              <w:del w:id="110" w:author="Kelvin" w:date="2014-11-10T19:14:00Z"/>
              <w:noProof/>
            </w:rPr>
          </w:pPr>
          <w:ins w:id="111" w:author="Kelvin Ang" w:date="2014-11-09T12:45:00Z">
            <w:del w:id="112" w:author="Kelvin" w:date="2014-11-10T19:14:00Z">
              <w:r w:rsidRPr="000D3371" w:rsidDel="000D3371">
                <w:rPr>
                  <w:rStyle w:val="Hyperlink"/>
                  <w:noProof/>
                </w:rPr>
                <w:delText>1. User Guide</w:delText>
              </w:r>
              <w:r w:rsidDel="000D3371">
                <w:rPr>
                  <w:noProof/>
                  <w:webHidden/>
                </w:rPr>
                <w:tab/>
                <w:delText>2</w:delText>
              </w:r>
            </w:del>
          </w:ins>
        </w:p>
        <w:p w14:paraId="007CD112" w14:textId="77777777" w:rsidR="0099343C" w:rsidDel="000D3371" w:rsidRDefault="0099343C">
          <w:pPr>
            <w:pStyle w:val="TOC1"/>
            <w:tabs>
              <w:tab w:val="right" w:leader="dot" w:pos="9350"/>
            </w:tabs>
            <w:rPr>
              <w:ins w:id="113" w:author="Kelvin Ang" w:date="2014-11-09T12:45:00Z"/>
              <w:del w:id="114" w:author="Kelvin" w:date="2014-11-10T19:14:00Z"/>
              <w:noProof/>
            </w:rPr>
          </w:pPr>
          <w:ins w:id="115" w:author="Kelvin Ang" w:date="2014-11-09T12:45:00Z">
            <w:del w:id="116" w:author="Kelvin" w:date="2014-11-10T19:14:00Z">
              <w:r w:rsidRPr="000D3371" w:rsidDel="000D3371">
                <w:rPr>
                  <w:rStyle w:val="Hyperlink"/>
                  <w:noProof/>
                </w:rPr>
                <w:delText>2. Introducing the Developer’s Guide</w:delText>
              </w:r>
              <w:r w:rsidDel="000D3371">
                <w:rPr>
                  <w:noProof/>
                  <w:webHidden/>
                </w:rPr>
                <w:tab/>
                <w:delText>19</w:delText>
              </w:r>
            </w:del>
          </w:ins>
        </w:p>
        <w:p w14:paraId="4F6D5E1B" w14:textId="77777777" w:rsidR="0099343C" w:rsidDel="000D3371" w:rsidRDefault="0099343C">
          <w:pPr>
            <w:pStyle w:val="TOC1"/>
            <w:tabs>
              <w:tab w:val="right" w:leader="dot" w:pos="9350"/>
            </w:tabs>
            <w:rPr>
              <w:ins w:id="117" w:author="Kelvin Ang" w:date="2014-11-09T12:45:00Z"/>
              <w:del w:id="118" w:author="Kelvin" w:date="2014-11-10T19:14:00Z"/>
              <w:noProof/>
            </w:rPr>
          </w:pPr>
          <w:ins w:id="119" w:author="Kelvin Ang" w:date="2014-11-09T12:45:00Z">
            <w:del w:id="120" w:author="Kelvin" w:date="2014-11-10T19:14:00Z">
              <w:r w:rsidRPr="000D3371" w:rsidDel="000D3371">
                <w:rPr>
                  <w:rStyle w:val="Hyperlink"/>
                  <w:noProof/>
                </w:rPr>
                <w:delText>3. Defining the Architecture</w:delText>
              </w:r>
              <w:r w:rsidDel="000D3371">
                <w:rPr>
                  <w:noProof/>
                  <w:webHidden/>
                </w:rPr>
                <w:tab/>
                <w:delText>20</w:delText>
              </w:r>
            </w:del>
          </w:ins>
        </w:p>
        <w:p w14:paraId="31BFFEFD" w14:textId="77777777" w:rsidR="0099343C" w:rsidDel="000D3371" w:rsidRDefault="0099343C">
          <w:pPr>
            <w:pStyle w:val="TOC1"/>
            <w:tabs>
              <w:tab w:val="right" w:leader="dot" w:pos="9350"/>
            </w:tabs>
            <w:rPr>
              <w:ins w:id="121" w:author="Kelvin Ang" w:date="2014-11-09T12:45:00Z"/>
              <w:del w:id="122" w:author="Kelvin" w:date="2014-11-10T19:14:00Z"/>
              <w:noProof/>
            </w:rPr>
          </w:pPr>
          <w:ins w:id="123" w:author="Kelvin Ang" w:date="2014-11-09T12:45:00Z">
            <w:del w:id="124" w:author="Kelvin" w:date="2014-11-10T19:14:00Z">
              <w:r w:rsidRPr="000D3371" w:rsidDel="000D3371">
                <w:rPr>
                  <w:rStyle w:val="Hyperlink"/>
                  <w:noProof/>
                </w:rPr>
                <w:delText>4. Developing the Components</w:delText>
              </w:r>
              <w:r w:rsidDel="000D3371">
                <w:rPr>
                  <w:noProof/>
                  <w:webHidden/>
                </w:rPr>
                <w:tab/>
                <w:delText>21</w:delText>
              </w:r>
            </w:del>
          </w:ins>
        </w:p>
        <w:p w14:paraId="2DA5F24C" w14:textId="77777777" w:rsidR="0099343C" w:rsidDel="000D3371" w:rsidRDefault="0099343C">
          <w:pPr>
            <w:pStyle w:val="TOC2"/>
            <w:tabs>
              <w:tab w:val="right" w:leader="dot" w:pos="9350"/>
            </w:tabs>
            <w:rPr>
              <w:ins w:id="125" w:author="Kelvin Ang" w:date="2014-11-09T12:45:00Z"/>
              <w:del w:id="126" w:author="Kelvin" w:date="2014-11-10T19:14:00Z"/>
              <w:noProof/>
            </w:rPr>
          </w:pPr>
          <w:ins w:id="127" w:author="Kelvin Ang" w:date="2014-11-09T12:45:00Z">
            <w:del w:id="128" w:author="Kelvin" w:date="2014-11-10T19:14:00Z">
              <w:r w:rsidRPr="000D3371" w:rsidDel="000D3371">
                <w:rPr>
                  <w:rStyle w:val="Hyperlink"/>
                  <w:noProof/>
                </w:rPr>
                <w:delText>4.1 Graphical User Interface</w:delText>
              </w:r>
              <w:r w:rsidDel="000D3371">
                <w:rPr>
                  <w:noProof/>
                  <w:webHidden/>
                </w:rPr>
                <w:tab/>
                <w:delText>21</w:delText>
              </w:r>
            </w:del>
          </w:ins>
        </w:p>
        <w:p w14:paraId="524D24E6" w14:textId="77777777" w:rsidR="0099343C" w:rsidDel="000D3371" w:rsidRDefault="0099343C">
          <w:pPr>
            <w:pStyle w:val="TOC2"/>
            <w:tabs>
              <w:tab w:val="right" w:leader="dot" w:pos="9350"/>
            </w:tabs>
            <w:rPr>
              <w:ins w:id="129" w:author="Kelvin Ang" w:date="2014-11-09T12:45:00Z"/>
              <w:del w:id="130" w:author="Kelvin" w:date="2014-11-10T19:14:00Z"/>
              <w:noProof/>
            </w:rPr>
          </w:pPr>
          <w:ins w:id="131" w:author="Kelvin Ang" w:date="2014-11-09T12:45:00Z">
            <w:del w:id="132" w:author="Kelvin" w:date="2014-11-10T19:14:00Z">
              <w:r w:rsidRPr="000D3371" w:rsidDel="000D3371">
                <w:rPr>
                  <w:rStyle w:val="Hyperlink"/>
                  <w:noProof/>
                </w:rPr>
                <w:delText>4.2 Logic</w:delText>
              </w:r>
              <w:r w:rsidDel="000D3371">
                <w:rPr>
                  <w:noProof/>
                  <w:webHidden/>
                </w:rPr>
                <w:tab/>
                <w:delText>23</w:delText>
              </w:r>
            </w:del>
          </w:ins>
        </w:p>
        <w:p w14:paraId="748D7CD8" w14:textId="77777777" w:rsidR="0099343C" w:rsidDel="000D3371" w:rsidRDefault="0099343C">
          <w:pPr>
            <w:pStyle w:val="TOC3"/>
            <w:tabs>
              <w:tab w:val="right" w:leader="dot" w:pos="9350"/>
            </w:tabs>
            <w:rPr>
              <w:ins w:id="133" w:author="Kelvin Ang" w:date="2014-11-09T12:45:00Z"/>
              <w:del w:id="134" w:author="Kelvin" w:date="2014-11-10T19:14:00Z"/>
              <w:noProof/>
            </w:rPr>
          </w:pPr>
          <w:ins w:id="135" w:author="Kelvin Ang" w:date="2014-11-09T12:45:00Z">
            <w:del w:id="136" w:author="Kelvin" w:date="2014-11-10T19:14:00Z">
              <w:r w:rsidRPr="000D3371" w:rsidDel="000D3371">
                <w:rPr>
                  <w:rStyle w:val="Hyperlink"/>
                  <w:noProof/>
                </w:rPr>
                <w:delText>4.2.1 Action and Hint System</w:delText>
              </w:r>
              <w:r w:rsidDel="000D3371">
                <w:rPr>
                  <w:noProof/>
                  <w:webHidden/>
                </w:rPr>
                <w:tab/>
                <w:delText>24</w:delText>
              </w:r>
            </w:del>
          </w:ins>
        </w:p>
        <w:p w14:paraId="72FB5CE2" w14:textId="77777777" w:rsidR="0099343C" w:rsidDel="000D3371" w:rsidRDefault="0099343C">
          <w:pPr>
            <w:pStyle w:val="TOC3"/>
            <w:tabs>
              <w:tab w:val="right" w:leader="dot" w:pos="9350"/>
            </w:tabs>
            <w:rPr>
              <w:ins w:id="137" w:author="Kelvin Ang" w:date="2014-11-09T12:45:00Z"/>
              <w:del w:id="138" w:author="Kelvin" w:date="2014-11-10T19:14:00Z"/>
              <w:noProof/>
            </w:rPr>
          </w:pPr>
          <w:ins w:id="139" w:author="Kelvin Ang" w:date="2014-11-09T12:45:00Z">
            <w:del w:id="140" w:author="Kelvin" w:date="2014-11-10T19:14:00Z">
              <w:r w:rsidRPr="000D3371" w:rsidDel="000D3371">
                <w:rPr>
                  <w:rStyle w:val="Hyperlink"/>
                  <w:noProof/>
                </w:rPr>
                <w:delText>4.2.2 Task Manager</w:delText>
              </w:r>
              <w:r w:rsidDel="000D3371">
                <w:rPr>
                  <w:noProof/>
                  <w:webHidden/>
                </w:rPr>
                <w:tab/>
                <w:delText>33</w:delText>
              </w:r>
            </w:del>
          </w:ins>
        </w:p>
        <w:p w14:paraId="30273207" w14:textId="77777777" w:rsidR="0099343C" w:rsidDel="000D3371" w:rsidRDefault="0099343C">
          <w:pPr>
            <w:pStyle w:val="TOC3"/>
            <w:tabs>
              <w:tab w:val="right" w:leader="dot" w:pos="9350"/>
            </w:tabs>
            <w:rPr>
              <w:ins w:id="141" w:author="Kelvin Ang" w:date="2014-11-09T12:45:00Z"/>
              <w:del w:id="142" w:author="Kelvin" w:date="2014-11-10T19:14:00Z"/>
              <w:noProof/>
            </w:rPr>
          </w:pPr>
          <w:ins w:id="143" w:author="Kelvin Ang" w:date="2014-11-09T12:45:00Z">
            <w:del w:id="144" w:author="Kelvin" w:date="2014-11-10T19:14:00Z">
              <w:r w:rsidRPr="000D3371" w:rsidDel="000D3371">
                <w:rPr>
                  <w:rStyle w:val="Hyperlink"/>
                  <w:noProof/>
                </w:rPr>
                <w:delText>4.2.3 List Processor</w:delText>
              </w:r>
              <w:r w:rsidDel="000D3371">
                <w:rPr>
                  <w:noProof/>
                  <w:webHidden/>
                </w:rPr>
                <w:tab/>
                <w:delText>34</w:delText>
              </w:r>
            </w:del>
          </w:ins>
        </w:p>
        <w:p w14:paraId="6AB70DFB" w14:textId="77777777" w:rsidR="0099343C" w:rsidDel="000D3371" w:rsidRDefault="0099343C">
          <w:pPr>
            <w:pStyle w:val="TOC2"/>
            <w:tabs>
              <w:tab w:val="right" w:leader="dot" w:pos="9350"/>
            </w:tabs>
            <w:rPr>
              <w:ins w:id="145" w:author="Kelvin Ang" w:date="2014-11-09T12:45:00Z"/>
              <w:del w:id="146" w:author="Kelvin" w:date="2014-11-10T19:14:00Z"/>
              <w:noProof/>
            </w:rPr>
          </w:pPr>
          <w:ins w:id="147" w:author="Kelvin Ang" w:date="2014-11-09T12:45:00Z">
            <w:del w:id="148" w:author="Kelvin" w:date="2014-11-10T19:14:00Z">
              <w:r w:rsidRPr="000D3371" w:rsidDel="000D3371">
                <w:rPr>
                  <w:rStyle w:val="Hyperlink"/>
                  <w:noProof/>
                </w:rPr>
                <w:delText>4.3 Storage</w:delText>
              </w:r>
              <w:r w:rsidDel="000D3371">
                <w:rPr>
                  <w:noProof/>
                  <w:webHidden/>
                </w:rPr>
                <w:tab/>
                <w:delText>36</w:delText>
              </w:r>
            </w:del>
          </w:ins>
        </w:p>
        <w:p w14:paraId="0BA0556A" w14:textId="77777777" w:rsidR="0099343C" w:rsidDel="000D3371" w:rsidRDefault="0099343C">
          <w:pPr>
            <w:pStyle w:val="TOC1"/>
            <w:tabs>
              <w:tab w:val="right" w:leader="dot" w:pos="9350"/>
            </w:tabs>
            <w:rPr>
              <w:ins w:id="149" w:author="Kelvin Ang" w:date="2014-11-09T12:45:00Z"/>
              <w:del w:id="150" w:author="Kelvin" w:date="2014-11-10T19:14:00Z"/>
              <w:noProof/>
            </w:rPr>
          </w:pPr>
          <w:ins w:id="151" w:author="Kelvin Ang" w:date="2014-11-09T12:45:00Z">
            <w:del w:id="152" w:author="Kelvin" w:date="2014-11-10T19:14:00Z">
              <w:r w:rsidRPr="000D3371" w:rsidDel="000D3371">
                <w:rPr>
                  <w:rStyle w:val="Hyperlink"/>
                  <w:noProof/>
                </w:rPr>
                <w:delText>5. Testing the System</w:delText>
              </w:r>
              <w:r w:rsidDel="000D3371">
                <w:rPr>
                  <w:noProof/>
                  <w:webHidden/>
                </w:rPr>
                <w:tab/>
                <w:delText>38</w:delText>
              </w:r>
            </w:del>
          </w:ins>
        </w:p>
        <w:p w14:paraId="20F98752" w14:textId="77777777" w:rsidR="0099343C" w:rsidDel="000D3371" w:rsidRDefault="0099343C">
          <w:pPr>
            <w:pStyle w:val="TOC1"/>
            <w:tabs>
              <w:tab w:val="right" w:leader="dot" w:pos="9350"/>
            </w:tabs>
            <w:rPr>
              <w:ins w:id="153" w:author="Kelvin Ang" w:date="2014-11-09T12:45:00Z"/>
              <w:del w:id="154" w:author="Kelvin" w:date="2014-11-10T19:14:00Z"/>
              <w:noProof/>
            </w:rPr>
          </w:pPr>
          <w:ins w:id="155" w:author="Kelvin Ang" w:date="2014-11-09T12:45:00Z">
            <w:del w:id="156" w:author="Kelvin" w:date="2014-11-10T19:14:00Z">
              <w:r w:rsidRPr="000D3371" w:rsidDel="000D3371">
                <w:rPr>
                  <w:rStyle w:val="Hyperlink"/>
                  <w:noProof/>
                </w:rPr>
                <w:delText>6. Appendix</w:delText>
              </w:r>
              <w:r w:rsidDel="000D3371">
                <w:rPr>
                  <w:noProof/>
                  <w:webHidden/>
                </w:rPr>
                <w:tab/>
                <w:delText>41</w:delText>
              </w:r>
            </w:del>
          </w:ins>
        </w:p>
        <w:p w14:paraId="1FC91707" w14:textId="77777777" w:rsidR="0099343C" w:rsidDel="000D3371" w:rsidRDefault="0099343C">
          <w:pPr>
            <w:pStyle w:val="TOC2"/>
            <w:tabs>
              <w:tab w:val="right" w:leader="dot" w:pos="9350"/>
            </w:tabs>
            <w:rPr>
              <w:ins w:id="157" w:author="Kelvin Ang" w:date="2014-11-09T12:45:00Z"/>
              <w:del w:id="158" w:author="Kelvin" w:date="2014-11-10T19:14:00Z"/>
              <w:noProof/>
            </w:rPr>
          </w:pPr>
          <w:ins w:id="159" w:author="Kelvin Ang" w:date="2014-11-09T12:45:00Z">
            <w:del w:id="160" w:author="Kelvin" w:date="2014-11-10T19:14:00Z">
              <w:r w:rsidRPr="000D3371" w:rsidDel="000D3371">
                <w:rPr>
                  <w:rStyle w:val="Hyperlink"/>
                  <w:noProof/>
                </w:rPr>
                <w:delText>6.1 Upcoming Developments</w:delText>
              </w:r>
              <w:r w:rsidDel="000D3371">
                <w:rPr>
                  <w:noProof/>
                  <w:webHidden/>
                </w:rPr>
                <w:tab/>
                <w:delText>41</w:delText>
              </w:r>
            </w:del>
          </w:ins>
        </w:p>
        <w:p w14:paraId="008530E7" w14:textId="77777777" w:rsidR="0099343C" w:rsidDel="000D3371" w:rsidRDefault="0099343C">
          <w:pPr>
            <w:pStyle w:val="TOC2"/>
            <w:tabs>
              <w:tab w:val="right" w:leader="dot" w:pos="9350"/>
            </w:tabs>
            <w:rPr>
              <w:ins w:id="161" w:author="Kelvin Ang" w:date="2014-11-09T12:45:00Z"/>
              <w:del w:id="162" w:author="Kelvin" w:date="2014-11-10T19:14:00Z"/>
              <w:noProof/>
            </w:rPr>
          </w:pPr>
          <w:ins w:id="163" w:author="Kelvin Ang" w:date="2014-11-09T12:45:00Z">
            <w:del w:id="164" w:author="Kelvin" w:date="2014-11-10T19:14:00Z">
              <w:r w:rsidRPr="000D3371" w:rsidDel="000D3371">
                <w:rPr>
                  <w:rStyle w:val="Hyperlink"/>
                  <w:noProof/>
                </w:rPr>
                <w:delText>6.2 Glossary</w:delText>
              </w:r>
              <w:r w:rsidDel="000D3371">
                <w:rPr>
                  <w:noProof/>
                  <w:webHidden/>
                </w:rPr>
                <w:tab/>
                <w:delText>42</w:delText>
              </w:r>
            </w:del>
          </w:ins>
        </w:p>
        <w:p w14:paraId="04431CAC" w14:textId="77777777" w:rsidR="00336288" w:rsidDel="000D3371" w:rsidRDefault="00336288">
          <w:pPr>
            <w:pStyle w:val="TOC1"/>
            <w:tabs>
              <w:tab w:val="right" w:leader="dot" w:pos="9350"/>
            </w:tabs>
            <w:rPr>
              <w:ins w:id="165" w:author="Lim Wei Jie" w:date="2014-11-09T00:57:00Z"/>
              <w:del w:id="166" w:author="Kelvin" w:date="2014-11-10T19:14:00Z"/>
              <w:noProof/>
              <w:lang w:val="en-MY" w:eastAsia="zh-CN"/>
            </w:rPr>
          </w:pPr>
          <w:ins w:id="167" w:author="Lim Wei Jie" w:date="2014-11-09T00:57:00Z">
            <w:del w:id="168" w:author="Kelvin" w:date="2014-11-10T19:14:00Z">
              <w:r w:rsidRPr="00387117" w:rsidDel="000D3371">
                <w:rPr>
                  <w:rStyle w:val="Hyperlink"/>
                  <w:noProof/>
                </w:rPr>
                <w:delText>1. User Guide</w:delText>
              </w:r>
              <w:r w:rsidDel="000D3371">
                <w:rPr>
                  <w:noProof/>
                  <w:webHidden/>
                </w:rPr>
                <w:tab/>
                <w:delText>2</w:delText>
              </w:r>
            </w:del>
          </w:ins>
        </w:p>
        <w:p w14:paraId="1DAF9900" w14:textId="77777777" w:rsidR="00336288" w:rsidDel="000D3371" w:rsidRDefault="00336288">
          <w:pPr>
            <w:pStyle w:val="TOC1"/>
            <w:tabs>
              <w:tab w:val="right" w:leader="dot" w:pos="9350"/>
            </w:tabs>
            <w:rPr>
              <w:ins w:id="169" w:author="Lim Wei Jie" w:date="2014-11-09T00:57:00Z"/>
              <w:del w:id="170" w:author="Kelvin" w:date="2014-11-10T19:14:00Z"/>
              <w:noProof/>
              <w:lang w:val="en-MY" w:eastAsia="zh-CN"/>
            </w:rPr>
          </w:pPr>
          <w:ins w:id="171" w:author="Lim Wei Jie" w:date="2014-11-09T00:57:00Z">
            <w:del w:id="172" w:author="Kelvin" w:date="2014-11-10T19:14:00Z">
              <w:r w:rsidRPr="00387117" w:rsidDel="000D3371">
                <w:rPr>
                  <w:rStyle w:val="Hyperlink"/>
                  <w:noProof/>
                </w:rPr>
                <w:delText>2. Developer’s Guide Introduction</w:delText>
              </w:r>
              <w:r w:rsidDel="000D3371">
                <w:rPr>
                  <w:noProof/>
                  <w:webHidden/>
                </w:rPr>
                <w:tab/>
                <w:delText>19</w:delText>
              </w:r>
            </w:del>
          </w:ins>
        </w:p>
        <w:p w14:paraId="748D5669" w14:textId="77777777" w:rsidR="00336288" w:rsidDel="000D3371" w:rsidRDefault="00336288">
          <w:pPr>
            <w:pStyle w:val="TOC1"/>
            <w:tabs>
              <w:tab w:val="right" w:leader="dot" w:pos="9350"/>
            </w:tabs>
            <w:rPr>
              <w:ins w:id="173" w:author="Lim Wei Jie" w:date="2014-11-09T00:57:00Z"/>
              <w:del w:id="174" w:author="Kelvin" w:date="2014-11-10T19:14:00Z"/>
              <w:noProof/>
              <w:lang w:val="en-MY" w:eastAsia="zh-CN"/>
            </w:rPr>
          </w:pPr>
          <w:ins w:id="175" w:author="Lim Wei Jie" w:date="2014-11-09T00:57:00Z">
            <w:del w:id="176" w:author="Kelvin" w:date="2014-11-10T19:14:00Z">
              <w:r w:rsidRPr="00387117" w:rsidDel="000D3371">
                <w:rPr>
                  <w:rStyle w:val="Hyperlink"/>
                  <w:noProof/>
                </w:rPr>
                <w:delText>3. Defining the Architecture</w:delText>
              </w:r>
              <w:r w:rsidDel="000D3371">
                <w:rPr>
                  <w:noProof/>
                  <w:webHidden/>
                </w:rPr>
                <w:tab/>
                <w:delText>20</w:delText>
              </w:r>
            </w:del>
          </w:ins>
        </w:p>
        <w:p w14:paraId="6D38E9EF" w14:textId="77777777" w:rsidR="00336288" w:rsidDel="000D3371" w:rsidRDefault="00336288">
          <w:pPr>
            <w:pStyle w:val="TOC1"/>
            <w:tabs>
              <w:tab w:val="right" w:leader="dot" w:pos="9350"/>
            </w:tabs>
            <w:rPr>
              <w:ins w:id="177" w:author="Lim Wei Jie" w:date="2014-11-09T00:57:00Z"/>
              <w:del w:id="178" w:author="Kelvin" w:date="2014-11-10T19:14:00Z"/>
              <w:noProof/>
              <w:lang w:val="en-MY" w:eastAsia="zh-CN"/>
            </w:rPr>
          </w:pPr>
          <w:ins w:id="179" w:author="Lim Wei Jie" w:date="2014-11-09T00:57:00Z">
            <w:del w:id="180" w:author="Kelvin" w:date="2014-11-10T19:14:00Z">
              <w:r w:rsidRPr="00387117" w:rsidDel="000D3371">
                <w:rPr>
                  <w:rStyle w:val="Hyperlink"/>
                  <w:noProof/>
                </w:rPr>
                <w:delText>4. Developing the Components</w:delText>
              </w:r>
              <w:r w:rsidDel="000D3371">
                <w:rPr>
                  <w:noProof/>
                  <w:webHidden/>
                </w:rPr>
                <w:tab/>
                <w:delText>21</w:delText>
              </w:r>
            </w:del>
          </w:ins>
        </w:p>
        <w:p w14:paraId="3B737654" w14:textId="77777777" w:rsidR="00336288" w:rsidDel="000D3371" w:rsidRDefault="00336288">
          <w:pPr>
            <w:pStyle w:val="TOC2"/>
            <w:tabs>
              <w:tab w:val="right" w:leader="dot" w:pos="9350"/>
            </w:tabs>
            <w:rPr>
              <w:ins w:id="181" w:author="Lim Wei Jie" w:date="2014-11-09T00:57:00Z"/>
              <w:del w:id="182" w:author="Kelvin" w:date="2014-11-10T19:14:00Z"/>
              <w:noProof/>
              <w:lang w:val="en-MY" w:eastAsia="zh-CN"/>
            </w:rPr>
          </w:pPr>
          <w:ins w:id="183" w:author="Lim Wei Jie" w:date="2014-11-09T00:57:00Z">
            <w:del w:id="184" w:author="Kelvin" w:date="2014-11-10T19:14:00Z">
              <w:r w:rsidRPr="00387117" w:rsidDel="000D3371">
                <w:rPr>
                  <w:rStyle w:val="Hyperlink"/>
                  <w:noProof/>
                </w:rPr>
                <w:delText>4.1 Graphical User Interface</w:delText>
              </w:r>
              <w:r w:rsidDel="000D3371">
                <w:rPr>
                  <w:noProof/>
                  <w:webHidden/>
                </w:rPr>
                <w:tab/>
                <w:delText>21</w:delText>
              </w:r>
            </w:del>
          </w:ins>
        </w:p>
        <w:p w14:paraId="578F3BC5" w14:textId="77777777" w:rsidR="00336288" w:rsidDel="000D3371" w:rsidRDefault="00336288">
          <w:pPr>
            <w:pStyle w:val="TOC2"/>
            <w:tabs>
              <w:tab w:val="right" w:leader="dot" w:pos="9350"/>
            </w:tabs>
            <w:rPr>
              <w:ins w:id="185" w:author="Lim Wei Jie" w:date="2014-11-09T00:57:00Z"/>
              <w:del w:id="186" w:author="Kelvin" w:date="2014-11-10T19:14:00Z"/>
              <w:noProof/>
              <w:lang w:val="en-MY" w:eastAsia="zh-CN"/>
            </w:rPr>
          </w:pPr>
          <w:ins w:id="187" w:author="Lim Wei Jie" w:date="2014-11-09T00:57:00Z">
            <w:del w:id="188" w:author="Kelvin" w:date="2014-11-10T19:14:00Z">
              <w:r w:rsidRPr="00387117" w:rsidDel="000D3371">
                <w:rPr>
                  <w:rStyle w:val="Hyperlink"/>
                  <w:noProof/>
                </w:rPr>
                <w:delText>4.2 Logic</w:delText>
              </w:r>
              <w:r w:rsidDel="000D3371">
                <w:rPr>
                  <w:noProof/>
                  <w:webHidden/>
                </w:rPr>
                <w:tab/>
                <w:delText>23</w:delText>
              </w:r>
            </w:del>
          </w:ins>
        </w:p>
        <w:p w14:paraId="2CF4EACE" w14:textId="77777777" w:rsidR="00336288" w:rsidDel="000D3371" w:rsidRDefault="00336288">
          <w:pPr>
            <w:pStyle w:val="TOC3"/>
            <w:tabs>
              <w:tab w:val="right" w:leader="dot" w:pos="9350"/>
            </w:tabs>
            <w:rPr>
              <w:ins w:id="189" w:author="Lim Wei Jie" w:date="2014-11-09T00:57:00Z"/>
              <w:del w:id="190" w:author="Kelvin" w:date="2014-11-10T19:14:00Z"/>
              <w:noProof/>
              <w:lang w:val="en-MY" w:eastAsia="zh-CN"/>
            </w:rPr>
          </w:pPr>
          <w:ins w:id="191" w:author="Lim Wei Jie" w:date="2014-11-09T00:57:00Z">
            <w:del w:id="192" w:author="Kelvin" w:date="2014-11-10T19:14:00Z">
              <w:r w:rsidRPr="00387117" w:rsidDel="000D3371">
                <w:rPr>
                  <w:rStyle w:val="Hyperlink"/>
                  <w:noProof/>
                </w:rPr>
                <w:delText>4.2.1 Action and Hint System</w:delText>
              </w:r>
              <w:r w:rsidDel="000D3371">
                <w:rPr>
                  <w:noProof/>
                  <w:webHidden/>
                </w:rPr>
                <w:tab/>
                <w:delText>24</w:delText>
              </w:r>
            </w:del>
          </w:ins>
        </w:p>
        <w:p w14:paraId="4AE0AC70" w14:textId="77777777" w:rsidR="00336288" w:rsidDel="000D3371" w:rsidRDefault="00336288">
          <w:pPr>
            <w:pStyle w:val="TOC3"/>
            <w:tabs>
              <w:tab w:val="right" w:leader="dot" w:pos="9350"/>
            </w:tabs>
            <w:rPr>
              <w:ins w:id="193" w:author="Lim Wei Jie" w:date="2014-11-09T00:57:00Z"/>
              <w:del w:id="194" w:author="Kelvin" w:date="2014-11-10T19:14:00Z"/>
              <w:noProof/>
              <w:lang w:val="en-MY" w:eastAsia="zh-CN"/>
            </w:rPr>
          </w:pPr>
          <w:ins w:id="195" w:author="Lim Wei Jie" w:date="2014-11-09T00:57:00Z">
            <w:del w:id="196" w:author="Kelvin" w:date="2014-11-10T19:14:00Z">
              <w:r w:rsidRPr="00387117" w:rsidDel="000D3371">
                <w:rPr>
                  <w:rStyle w:val="Hyperlink"/>
                  <w:noProof/>
                </w:rPr>
                <w:delText>4.2.2 Task Manager</w:delText>
              </w:r>
              <w:r w:rsidDel="000D3371">
                <w:rPr>
                  <w:noProof/>
                  <w:webHidden/>
                </w:rPr>
                <w:tab/>
                <w:delText>32</w:delText>
              </w:r>
            </w:del>
          </w:ins>
        </w:p>
        <w:p w14:paraId="28442918" w14:textId="77777777" w:rsidR="00336288" w:rsidDel="000D3371" w:rsidRDefault="00336288">
          <w:pPr>
            <w:pStyle w:val="TOC3"/>
            <w:tabs>
              <w:tab w:val="right" w:leader="dot" w:pos="9350"/>
            </w:tabs>
            <w:rPr>
              <w:ins w:id="197" w:author="Lim Wei Jie" w:date="2014-11-09T00:57:00Z"/>
              <w:del w:id="198" w:author="Kelvin" w:date="2014-11-10T19:14:00Z"/>
              <w:noProof/>
              <w:lang w:val="en-MY" w:eastAsia="zh-CN"/>
            </w:rPr>
          </w:pPr>
          <w:ins w:id="199" w:author="Lim Wei Jie" w:date="2014-11-09T00:57:00Z">
            <w:del w:id="200" w:author="Kelvin" w:date="2014-11-10T19:14:00Z">
              <w:r w:rsidRPr="00387117" w:rsidDel="000D3371">
                <w:rPr>
                  <w:rStyle w:val="Hyperlink"/>
                  <w:noProof/>
                </w:rPr>
                <w:delText>4.2.3 List Processor</w:delText>
              </w:r>
              <w:r w:rsidDel="000D3371">
                <w:rPr>
                  <w:noProof/>
                  <w:webHidden/>
                </w:rPr>
                <w:tab/>
                <w:delText>33</w:delText>
              </w:r>
            </w:del>
          </w:ins>
        </w:p>
        <w:p w14:paraId="59E9407B" w14:textId="77777777" w:rsidR="00336288" w:rsidDel="000D3371" w:rsidRDefault="00336288">
          <w:pPr>
            <w:pStyle w:val="TOC2"/>
            <w:tabs>
              <w:tab w:val="right" w:leader="dot" w:pos="9350"/>
            </w:tabs>
            <w:rPr>
              <w:ins w:id="201" w:author="Lim Wei Jie" w:date="2014-11-09T00:57:00Z"/>
              <w:del w:id="202" w:author="Kelvin" w:date="2014-11-10T19:14:00Z"/>
              <w:noProof/>
              <w:lang w:val="en-MY" w:eastAsia="zh-CN"/>
            </w:rPr>
          </w:pPr>
          <w:ins w:id="203" w:author="Lim Wei Jie" w:date="2014-11-09T00:57:00Z">
            <w:del w:id="204" w:author="Kelvin" w:date="2014-11-10T19:14:00Z">
              <w:r w:rsidRPr="00387117" w:rsidDel="000D3371">
                <w:rPr>
                  <w:rStyle w:val="Hyperlink"/>
                  <w:noProof/>
                </w:rPr>
                <w:delText>4.3 Storage</w:delText>
              </w:r>
              <w:r w:rsidDel="000D3371">
                <w:rPr>
                  <w:noProof/>
                  <w:webHidden/>
                </w:rPr>
                <w:tab/>
                <w:delText>35</w:delText>
              </w:r>
            </w:del>
          </w:ins>
        </w:p>
        <w:p w14:paraId="645B8274" w14:textId="77777777" w:rsidR="00336288" w:rsidDel="000D3371" w:rsidRDefault="00336288">
          <w:pPr>
            <w:pStyle w:val="TOC1"/>
            <w:tabs>
              <w:tab w:val="right" w:leader="dot" w:pos="9350"/>
            </w:tabs>
            <w:rPr>
              <w:ins w:id="205" w:author="Lim Wei Jie" w:date="2014-11-09T00:57:00Z"/>
              <w:del w:id="206" w:author="Kelvin" w:date="2014-11-10T19:14:00Z"/>
              <w:noProof/>
              <w:lang w:val="en-MY" w:eastAsia="zh-CN"/>
            </w:rPr>
          </w:pPr>
          <w:ins w:id="207" w:author="Lim Wei Jie" w:date="2014-11-09T00:57:00Z">
            <w:del w:id="208" w:author="Kelvin" w:date="2014-11-10T19:14:00Z">
              <w:r w:rsidRPr="00387117" w:rsidDel="000D3371">
                <w:rPr>
                  <w:rStyle w:val="Hyperlink"/>
                  <w:noProof/>
                </w:rPr>
                <w:delText>5. Testing the System</w:delText>
              </w:r>
              <w:r w:rsidDel="000D3371">
                <w:rPr>
                  <w:noProof/>
                  <w:webHidden/>
                </w:rPr>
                <w:tab/>
                <w:delText>37</w:delText>
              </w:r>
            </w:del>
          </w:ins>
        </w:p>
        <w:p w14:paraId="25A878D4" w14:textId="77777777" w:rsidR="00336288" w:rsidDel="000D3371" w:rsidRDefault="00336288">
          <w:pPr>
            <w:pStyle w:val="TOC1"/>
            <w:tabs>
              <w:tab w:val="right" w:leader="dot" w:pos="9350"/>
            </w:tabs>
            <w:rPr>
              <w:ins w:id="209" w:author="Lim Wei Jie" w:date="2014-11-09T00:57:00Z"/>
              <w:del w:id="210" w:author="Kelvin" w:date="2014-11-10T19:14:00Z"/>
              <w:noProof/>
              <w:lang w:val="en-MY" w:eastAsia="zh-CN"/>
            </w:rPr>
          </w:pPr>
          <w:ins w:id="211" w:author="Lim Wei Jie" w:date="2014-11-09T00:57:00Z">
            <w:del w:id="212" w:author="Kelvin" w:date="2014-11-10T19:14:00Z">
              <w:r w:rsidRPr="00387117" w:rsidDel="000D3371">
                <w:rPr>
                  <w:rStyle w:val="Hyperlink"/>
                  <w:noProof/>
                </w:rPr>
                <w:delText>6. Appendix</w:delText>
              </w:r>
              <w:r w:rsidDel="000D3371">
                <w:rPr>
                  <w:noProof/>
                  <w:webHidden/>
                </w:rPr>
                <w:tab/>
                <w:delText>40</w:delText>
              </w:r>
            </w:del>
          </w:ins>
        </w:p>
        <w:p w14:paraId="4B302AF1" w14:textId="77777777" w:rsidR="00336288" w:rsidDel="000D3371" w:rsidRDefault="00336288">
          <w:pPr>
            <w:pStyle w:val="TOC2"/>
            <w:tabs>
              <w:tab w:val="right" w:leader="dot" w:pos="9350"/>
            </w:tabs>
            <w:rPr>
              <w:ins w:id="213" w:author="Lim Wei Jie" w:date="2014-11-09T00:57:00Z"/>
              <w:del w:id="214" w:author="Kelvin" w:date="2014-11-10T19:14:00Z"/>
              <w:noProof/>
              <w:lang w:val="en-MY" w:eastAsia="zh-CN"/>
            </w:rPr>
          </w:pPr>
          <w:ins w:id="215" w:author="Lim Wei Jie" w:date="2014-11-09T00:57:00Z">
            <w:del w:id="216" w:author="Kelvin" w:date="2014-11-10T19:14:00Z">
              <w:r w:rsidRPr="00387117" w:rsidDel="000D3371">
                <w:rPr>
                  <w:rStyle w:val="Hyperlink"/>
                  <w:noProof/>
                </w:rPr>
                <w:delText>6.1 Upcoming Developments</w:delText>
              </w:r>
              <w:r w:rsidDel="000D3371">
                <w:rPr>
                  <w:noProof/>
                  <w:webHidden/>
                </w:rPr>
                <w:tab/>
                <w:delText>40</w:delText>
              </w:r>
            </w:del>
          </w:ins>
        </w:p>
        <w:p w14:paraId="11EC35CC" w14:textId="77777777" w:rsidR="00336288" w:rsidDel="000D3371" w:rsidRDefault="00336288">
          <w:pPr>
            <w:pStyle w:val="TOC2"/>
            <w:tabs>
              <w:tab w:val="right" w:leader="dot" w:pos="9350"/>
            </w:tabs>
            <w:rPr>
              <w:ins w:id="217" w:author="Lim Wei Jie" w:date="2014-11-09T00:57:00Z"/>
              <w:del w:id="218" w:author="Kelvin" w:date="2014-11-10T19:14:00Z"/>
              <w:noProof/>
              <w:lang w:val="en-MY" w:eastAsia="zh-CN"/>
            </w:rPr>
          </w:pPr>
          <w:ins w:id="219" w:author="Lim Wei Jie" w:date="2014-11-09T00:57:00Z">
            <w:del w:id="220" w:author="Kelvin" w:date="2014-11-10T19:14:00Z">
              <w:r w:rsidRPr="00387117" w:rsidDel="000D3371">
                <w:rPr>
                  <w:rStyle w:val="Hyperlink"/>
                  <w:noProof/>
                </w:rPr>
                <w:delText>6.2 Glossary</w:delText>
              </w:r>
              <w:r w:rsidDel="000D3371">
                <w:rPr>
                  <w:noProof/>
                  <w:webHidden/>
                </w:rPr>
                <w:tab/>
                <w:delText>41</w:delText>
              </w:r>
            </w:del>
          </w:ins>
        </w:p>
        <w:p w14:paraId="169560EB" w14:textId="77777777" w:rsidR="00290075" w:rsidDel="000D3371" w:rsidRDefault="00290075">
          <w:pPr>
            <w:pStyle w:val="TOC1"/>
            <w:tabs>
              <w:tab w:val="right" w:leader="dot" w:pos="9350"/>
            </w:tabs>
            <w:rPr>
              <w:del w:id="221" w:author="Kelvin" w:date="2014-11-10T19:14:00Z"/>
              <w:noProof/>
            </w:rPr>
          </w:pPr>
          <w:del w:id="222" w:author="Kelvin" w:date="2014-11-10T19:14:00Z">
            <w:r w:rsidRPr="00336288" w:rsidDel="000D3371">
              <w:rPr>
                <w:noProof/>
                <w:rPrChange w:id="223" w:author="Lim Wei Jie" w:date="2014-11-09T00:57:00Z">
                  <w:rPr>
                    <w:rStyle w:val="Hyperlink"/>
                    <w:noProof/>
                  </w:rPr>
                </w:rPrChange>
              </w:rPr>
              <w:delText>1. User Guide</w:delText>
            </w:r>
            <w:r w:rsidDel="000D3371">
              <w:rPr>
                <w:noProof/>
                <w:webHidden/>
              </w:rPr>
              <w:tab/>
              <w:delText>2</w:delText>
            </w:r>
          </w:del>
        </w:p>
        <w:p w14:paraId="7BB3D422" w14:textId="77777777" w:rsidR="00290075" w:rsidDel="000D3371" w:rsidRDefault="00290075">
          <w:pPr>
            <w:pStyle w:val="TOC1"/>
            <w:tabs>
              <w:tab w:val="right" w:leader="dot" w:pos="9350"/>
            </w:tabs>
            <w:rPr>
              <w:del w:id="224" w:author="Kelvin" w:date="2014-11-10T19:14:00Z"/>
              <w:noProof/>
            </w:rPr>
          </w:pPr>
          <w:del w:id="225" w:author="Kelvin" w:date="2014-11-10T19:14:00Z">
            <w:r w:rsidRPr="00336288" w:rsidDel="000D3371">
              <w:rPr>
                <w:noProof/>
                <w:rPrChange w:id="226" w:author="Lim Wei Jie" w:date="2014-11-09T00:57:00Z">
                  <w:rPr>
                    <w:rStyle w:val="Hyperlink"/>
                    <w:noProof/>
                  </w:rPr>
                </w:rPrChange>
              </w:rPr>
              <w:delText>2. Developer’s Guide Introduction</w:delText>
            </w:r>
            <w:r w:rsidDel="000D3371">
              <w:rPr>
                <w:noProof/>
                <w:webHidden/>
              </w:rPr>
              <w:tab/>
              <w:delText>15</w:delText>
            </w:r>
          </w:del>
        </w:p>
        <w:p w14:paraId="3CDE2878" w14:textId="77777777" w:rsidR="00290075" w:rsidDel="000D3371" w:rsidRDefault="00290075">
          <w:pPr>
            <w:pStyle w:val="TOC1"/>
            <w:tabs>
              <w:tab w:val="right" w:leader="dot" w:pos="9350"/>
            </w:tabs>
            <w:rPr>
              <w:del w:id="227" w:author="Kelvin" w:date="2014-11-10T19:14:00Z"/>
              <w:noProof/>
            </w:rPr>
          </w:pPr>
          <w:del w:id="228" w:author="Kelvin" w:date="2014-11-10T19:14:00Z">
            <w:r w:rsidRPr="00336288" w:rsidDel="000D3371">
              <w:rPr>
                <w:noProof/>
                <w:rPrChange w:id="229" w:author="Lim Wei Jie" w:date="2014-11-09T00:57:00Z">
                  <w:rPr>
                    <w:rStyle w:val="Hyperlink"/>
                    <w:noProof/>
                  </w:rPr>
                </w:rPrChange>
              </w:rPr>
              <w:delText>3. Defining the Architecture</w:delText>
            </w:r>
            <w:r w:rsidDel="000D3371">
              <w:rPr>
                <w:noProof/>
                <w:webHidden/>
              </w:rPr>
              <w:tab/>
              <w:delText>16</w:delText>
            </w:r>
          </w:del>
        </w:p>
        <w:p w14:paraId="31C350D9" w14:textId="77777777" w:rsidR="00290075" w:rsidDel="000D3371" w:rsidRDefault="00290075">
          <w:pPr>
            <w:pStyle w:val="TOC1"/>
            <w:tabs>
              <w:tab w:val="right" w:leader="dot" w:pos="9350"/>
            </w:tabs>
            <w:rPr>
              <w:del w:id="230" w:author="Kelvin" w:date="2014-11-10T19:14:00Z"/>
              <w:noProof/>
            </w:rPr>
          </w:pPr>
          <w:del w:id="231" w:author="Kelvin" w:date="2014-11-10T19:14:00Z">
            <w:r w:rsidRPr="00336288" w:rsidDel="000D3371">
              <w:rPr>
                <w:noProof/>
                <w:rPrChange w:id="232" w:author="Lim Wei Jie" w:date="2014-11-09T00:57:00Z">
                  <w:rPr>
                    <w:rStyle w:val="Hyperlink"/>
                    <w:noProof/>
                  </w:rPr>
                </w:rPrChange>
              </w:rPr>
              <w:delText>4. Developing the Components</w:delText>
            </w:r>
            <w:r w:rsidDel="000D3371">
              <w:rPr>
                <w:noProof/>
                <w:webHidden/>
              </w:rPr>
              <w:tab/>
              <w:delText>17</w:delText>
            </w:r>
          </w:del>
        </w:p>
        <w:p w14:paraId="2D0152B9" w14:textId="77777777" w:rsidR="00290075" w:rsidDel="000D3371" w:rsidRDefault="00290075">
          <w:pPr>
            <w:pStyle w:val="TOC2"/>
            <w:tabs>
              <w:tab w:val="right" w:leader="dot" w:pos="9350"/>
            </w:tabs>
            <w:rPr>
              <w:del w:id="233" w:author="Kelvin" w:date="2014-11-10T19:14:00Z"/>
              <w:noProof/>
            </w:rPr>
          </w:pPr>
          <w:del w:id="234" w:author="Kelvin" w:date="2014-11-10T19:14:00Z">
            <w:r w:rsidRPr="00336288" w:rsidDel="000D3371">
              <w:rPr>
                <w:noProof/>
                <w:rPrChange w:id="235" w:author="Lim Wei Jie" w:date="2014-11-09T00:57:00Z">
                  <w:rPr>
                    <w:rStyle w:val="Hyperlink"/>
                    <w:noProof/>
                  </w:rPr>
                </w:rPrChange>
              </w:rPr>
              <w:delText>4.1 Graphical User Interface</w:delText>
            </w:r>
            <w:r w:rsidDel="000D3371">
              <w:rPr>
                <w:noProof/>
                <w:webHidden/>
              </w:rPr>
              <w:tab/>
              <w:delText>17</w:delText>
            </w:r>
          </w:del>
        </w:p>
        <w:p w14:paraId="26CF5E66" w14:textId="77777777" w:rsidR="00290075" w:rsidDel="000D3371" w:rsidRDefault="00290075">
          <w:pPr>
            <w:pStyle w:val="TOC2"/>
            <w:tabs>
              <w:tab w:val="right" w:leader="dot" w:pos="9350"/>
            </w:tabs>
            <w:rPr>
              <w:del w:id="236" w:author="Kelvin" w:date="2014-11-10T19:14:00Z"/>
              <w:noProof/>
            </w:rPr>
          </w:pPr>
          <w:del w:id="237" w:author="Kelvin" w:date="2014-11-10T19:14:00Z">
            <w:r w:rsidRPr="00336288" w:rsidDel="000D3371">
              <w:rPr>
                <w:noProof/>
                <w:rPrChange w:id="238" w:author="Lim Wei Jie" w:date="2014-11-09T00:57:00Z">
                  <w:rPr>
                    <w:rStyle w:val="Hyperlink"/>
                    <w:noProof/>
                  </w:rPr>
                </w:rPrChange>
              </w:rPr>
              <w:delText>4.2 Logic</w:delText>
            </w:r>
            <w:r w:rsidDel="000D3371">
              <w:rPr>
                <w:noProof/>
                <w:webHidden/>
              </w:rPr>
              <w:tab/>
              <w:delText>19</w:delText>
            </w:r>
          </w:del>
        </w:p>
        <w:p w14:paraId="7C6524B3" w14:textId="77777777" w:rsidR="00290075" w:rsidDel="000D3371" w:rsidRDefault="00290075">
          <w:pPr>
            <w:pStyle w:val="TOC3"/>
            <w:tabs>
              <w:tab w:val="right" w:leader="dot" w:pos="9350"/>
            </w:tabs>
            <w:rPr>
              <w:del w:id="239" w:author="Kelvin" w:date="2014-11-10T19:14:00Z"/>
              <w:noProof/>
            </w:rPr>
          </w:pPr>
          <w:del w:id="240" w:author="Kelvin" w:date="2014-11-10T19:14:00Z">
            <w:r w:rsidRPr="00336288" w:rsidDel="000D3371">
              <w:rPr>
                <w:noProof/>
                <w:rPrChange w:id="241" w:author="Lim Wei Jie" w:date="2014-11-09T00:57:00Z">
                  <w:rPr>
                    <w:rStyle w:val="Hyperlink"/>
                    <w:noProof/>
                  </w:rPr>
                </w:rPrChange>
              </w:rPr>
              <w:delText>4.2.1 Action and Hint System</w:delText>
            </w:r>
            <w:r w:rsidDel="000D3371">
              <w:rPr>
                <w:noProof/>
                <w:webHidden/>
              </w:rPr>
              <w:tab/>
              <w:delText>20</w:delText>
            </w:r>
          </w:del>
        </w:p>
        <w:p w14:paraId="4F3DE954" w14:textId="77777777" w:rsidR="00290075" w:rsidDel="000D3371" w:rsidRDefault="00290075">
          <w:pPr>
            <w:pStyle w:val="TOC3"/>
            <w:tabs>
              <w:tab w:val="right" w:leader="dot" w:pos="9350"/>
            </w:tabs>
            <w:rPr>
              <w:del w:id="242" w:author="Kelvin" w:date="2014-11-10T19:14:00Z"/>
              <w:noProof/>
            </w:rPr>
          </w:pPr>
          <w:del w:id="243" w:author="Kelvin" w:date="2014-11-10T19:14:00Z">
            <w:r w:rsidRPr="00336288" w:rsidDel="000D3371">
              <w:rPr>
                <w:noProof/>
                <w:rPrChange w:id="244" w:author="Lim Wei Jie" w:date="2014-11-09T00:57:00Z">
                  <w:rPr>
                    <w:rStyle w:val="Hyperlink"/>
                    <w:noProof/>
                  </w:rPr>
                </w:rPrChange>
              </w:rPr>
              <w:delText>4.2.2 Task Manager</w:delText>
            </w:r>
            <w:r w:rsidDel="000D3371">
              <w:rPr>
                <w:noProof/>
                <w:webHidden/>
              </w:rPr>
              <w:tab/>
              <w:delText>28</w:delText>
            </w:r>
          </w:del>
        </w:p>
        <w:p w14:paraId="152D1090" w14:textId="77777777" w:rsidR="00290075" w:rsidDel="000D3371" w:rsidRDefault="00290075">
          <w:pPr>
            <w:pStyle w:val="TOC3"/>
            <w:tabs>
              <w:tab w:val="right" w:leader="dot" w:pos="9350"/>
            </w:tabs>
            <w:rPr>
              <w:del w:id="245" w:author="Kelvin" w:date="2014-11-10T19:14:00Z"/>
              <w:noProof/>
            </w:rPr>
          </w:pPr>
          <w:del w:id="246" w:author="Kelvin" w:date="2014-11-10T19:14:00Z">
            <w:r w:rsidRPr="00336288" w:rsidDel="000D3371">
              <w:rPr>
                <w:noProof/>
                <w:rPrChange w:id="247" w:author="Lim Wei Jie" w:date="2014-11-09T00:57:00Z">
                  <w:rPr>
                    <w:rStyle w:val="Hyperlink"/>
                    <w:noProof/>
                  </w:rPr>
                </w:rPrChange>
              </w:rPr>
              <w:delText>4.2.3 List Processor</w:delText>
            </w:r>
            <w:r w:rsidDel="000D3371">
              <w:rPr>
                <w:noProof/>
                <w:webHidden/>
              </w:rPr>
              <w:tab/>
              <w:delText>29</w:delText>
            </w:r>
          </w:del>
        </w:p>
        <w:p w14:paraId="7CE11E01" w14:textId="77777777" w:rsidR="00290075" w:rsidDel="000D3371" w:rsidRDefault="00290075">
          <w:pPr>
            <w:pStyle w:val="TOC2"/>
            <w:tabs>
              <w:tab w:val="right" w:leader="dot" w:pos="9350"/>
            </w:tabs>
            <w:rPr>
              <w:del w:id="248" w:author="Kelvin" w:date="2014-11-10T19:14:00Z"/>
              <w:noProof/>
            </w:rPr>
          </w:pPr>
          <w:del w:id="249" w:author="Kelvin" w:date="2014-11-10T19:14:00Z">
            <w:r w:rsidRPr="00336288" w:rsidDel="000D3371">
              <w:rPr>
                <w:noProof/>
                <w:rPrChange w:id="250" w:author="Lim Wei Jie" w:date="2014-11-09T00:57:00Z">
                  <w:rPr>
                    <w:rStyle w:val="Hyperlink"/>
                    <w:noProof/>
                  </w:rPr>
                </w:rPrChange>
              </w:rPr>
              <w:delText>4.3 Storage</w:delText>
            </w:r>
            <w:r w:rsidDel="000D3371">
              <w:rPr>
                <w:noProof/>
                <w:webHidden/>
              </w:rPr>
              <w:tab/>
              <w:delText>30</w:delText>
            </w:r>
          </w:del>
        </w:p>
        <w:p w14:paraId="63490752" w14:textId="77777777" w:rsidR="00290075" w:rsidDel="000D3371" w:rsidRDefault="00290075">
          <w:pPr>
            <w:pStyle w:val="TOC1"/>
            <w:tabs>
              <w:tab w:val="right" w:leader="dot" w:pos="9350"/>
            </w:tabs>
            <w:rPr>
              <w:del w:id="251" w:author="Kelvin" w:date="2014-11-10T19:14:00Z"/>
              <w:noProof/>
            </w:rPr>
          </w:pPr>
          <w:del w:id="252" w:author="Kelvin" w:date="2014-11-10T19:14:00Z">
            <w:r w:rsidRPr="00336288" w:rsidDel="000D3371">
              <w:rPr>
                <w:noProof/>
                <w:rPrChange w:id="253" w:author="Lim Wei Jie" w:date="2014-11-09T00:57:00Z">
                  <w:rPr>
                    <w:rStyle w:val="Hyperlink"/>
                    <w:noProof/>
                  </w:rPr>
                </w:rPrChange>
              </w:rPr>
              <w:delText>5. Testing the System</w:delText>
            </w:r>
            <w:r w:rsidDel="000D3371">
              <w:rPr>
                <w:noProof/>
                <w:webHidden/>
              </w:rPr>
              <w:tab/>
              <w:delText>32</w:delText>
            </w:r>
          </w:del>
        </w:p>
        <w:p w14:paraId="4054E815" w14:textId="6DAC59CF" w:rsidR="0092526E" w:rsidRDefault="0092526E">
          <w:r>
            <w:rPr>
              <w:b/>
              <w:bCs/>
              <w:noProof/>
            </w:rPr>
            <w:fldChar w:fldCharType="end"/>
          </w:r>
        </w:p>
      </w:sdtContent>
    </w:sdt>
    <w:p w14:paraId="3CE9477E" w14:textId="77777777" w:rsidR="0092526E" w:rsidRDefault="0092526E">
      <w:pPr>
        <w:rPr>
          <w:rStyle w:val="Heading1Char"/>
          <w:sz w:val="144"/>
          <w:szCs w:val="144"/>
        </w:rPr>
      </w:pPr>
      <w:r>
        <w:rPr>
          <w:rStyle w:val="Heading1Char"/>
          <w:sz w:val="144"/>
          <w:szCs w:val="144"/>
        </w:rPr>
        <w:br w:type="page"/>
      </w:r>
    </w:p>
    <w:p w14:paraId="4D647992" w14:textId="4B9CA174" w:rsidR="00EA6F5F" w:rsidRPr="008C2A80" w:rsidDel="005A6019" w:rsidRDefault="00DD0BBB" w:rsidP="008C2A80">
      <w:pPr>
        <w:pStyle w:val="Heading1"/>
        <w:rPr>
          <w:del w:id="254" w:author="Kelvin" w:date="2014-11-10T19:46:00Z"/>
          <w:rStyle w:val="Heading1Char"/>
        </w:rPr>
      </w:pPr>
      <w:del w:id="255" w:author="Kelvin" w:date="2014-11-10T19:46:00Z">
        <w:r w:rsidDel="005A6019">
          <w:rPr>
            <w:rStyle w:val="Heading1Char"/>
            <w:sz w:val="144"/>
            <w:szCs w:val="144"/>
          </w:rPr>
          <w:lastRenderedPageBreak/>
          <w:delText>1</w:delText>
        </w:r>
        <w:r w:rsidR="00D3363D" w:rsidDel="005A6019">
          <w:rPr>
            <w:rStyle w:val="Heading1Char"/>
            <w:sz w:val="144"/>
            <w:szCs w:val="144"/>
          </w:rPr>
          <w:delText>.</w:delText>
        </w:r>
        <w:r w:rsidR="003C0AB9" w:rsidRPr="008C2A80" w:rsidDel="005A6019">
          <w:rPr>
            <w:rStyle w:val="Heading1Char"/>
          </w:rPr>
          <w:delText xml:space="preserve"> </w:delText>
        </w:r>
        <w:r w:rsidR="00EA6F5F" w:rsidRPr="008C2A80" w:rsidDel="005A6019">
          <w:rPr>
            <w:rStyle w:val="Heading1Char"/>
          </w:rPr>
          <w:delText xml:space="preserve">User </w:delText>
        </w:r>
        <w:r w:rsidR="0092526E" w:rsidDel="005A6019">
          <w:rPr>
            <w:rStyle w:val="Heading1Char"/>
          </w:rPr>
          <w:delText>G</w:delText>
        </w:r>
        <w:r w:rsidR="00EA6F5F" w:rsidRPr="008C2A80" w:rsidDel="005A6019">
          <w:rPr>
            <w:rStyle w:val="Heading1Char"/>
          </w:rPr>
          <w:delText>uide</w:delText>
        </w:r>
        <w:bookmarkEnd w:id="40"/>
        <w:bookmarkEnd w:id="41"/>
        <w:bookmarkEnd w:id="42"/>
      </w:del>
    </w:p>
    <w:p w14:paraId="549AB3B0" w14:textId="258794EF" w:rsidR="003E17B6" w:rsidRPr="00DD0BBB" w:rsidDel="005A6019" w:rsidRDefault="00DD0BBB" w:rsidP="007B7679">
      <w:pPr>
        <w:rPr>
          <w:del w:id="256" w:author="Kelvin" w:date="2014-11-10T19:46:00Z"/>
          <w:rStyle w:val="Emphasis"/>
        </w:rPr>
      </w:pPr>
      <w:bookmarkStart w:id="257" w:name="_Toc403237678"/>
      <w:bookmarkStart w:id="258" w:name="_Toc403237842"/>
      <w:del w:id="259" w:author="Kelvin" w:date="2014-11-10T19:46:00Z">
        <w:r w:rsidRPr="00DD0BBB" w:rsidDel="005A6019">
          <w:rPr>
            <w:rStyle w:val="Emphasis"/>
            <w:noProof/>
            <w:lang w:val="en-SG" w:eastAsia="en-SG"/>
          </w:rPr>
          <mc:AlternateContent>
            <mc:Choice Requires="wpg">
              <w:drawing>
                <wp:anchor distT="0" distB="0" distL="114300" distR="114300" simplePos="0" relativeHeight="251418624" behindDoc="0" locked="0" layoutInCell="1" allowOverlap="1" wp14:anchorId="686A1C04" wp14:editId="7EDE76BE">
                  <wp:simplePos x="0" y="0"/>
                  <wp:positionH relativeFrom="column">
                    <wp:posOffset>-523875</wp:posOffset>
                  </wp:positionH>
                  <wp:positionV relativeFrom="paragraph">
                    <wp:posOffset>420370</wp:posOffset>
                  </wp:positionV>
                  <wp:extent cx="7095490" cy="4342765"/>
                  <wp:effectExtent l="0" t="0" r="10160" b="19685"/>
                  <wp:wrapNone/>
                  <wp:docPr id="107" name="Group 107"/>
                  <wp:cNvGraphicFramePr/>
                  <a:graphic xmlns:a="http://schemas.openxmlformats.org/drawingml/2006/main">
                    <a:graphicData uri="http://schemas.microsoft.com/office/word/2010/wordprocessingGroup">
                      <wpg:wgp>
                        <wpg:cNvGrpSpPr/>
                        <wpg:grpSpPr>
                          <a:xfrm>
                            <a:off x="0" y="0"/>
                            <a:ext cx="7095490" cy="4342765"/>
                            <a:chOff x="48260" y="603903"/>
                            <a:chExt cx="7096064" cy="4343783"/>
                          </a:xfrm>
                        </wpg:grpSpPr>
                        <wps:wsp>
                          <wps:cNvPr id="102" name="Rectangle 24"/>
                          <wps:cNvSpPr>
                            <a:spLocks noChangeArrowheads="1"/>
                          </wps:cNvSpPr>
                          <wps:spPr bwMode="auto">
                            <a:xfrm>
                              <a:off x="1211894" y="953092"/>
                              <a:ext cx="875698" cy="1643459"/>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3" name="Rectangle 25"/>
                          <wps:cNvSpPr>
                            <a:spLocks noChangeArrowheads="1"/>
                          </wps:cNvSpPr>
                          <wps:spPr bwMode="auto">
                            <a:xfrm>
                              <a:off x="1211894" y="2600589"/>
                              <a:ext cx="875698" cy="72920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Rectangle 26"/>
                          <wps:cNvSpPr>
                            <a:spLocks noChangeArrowheads="1"/>
                          </wps:cNvSpPr>
                          <wps:spPr bwMode="auto">
                            <a:xfrm>
                              <a:off x="1178319" y="4407950"/>
                              <a:ext cx="4701013" cy="2222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2" name="Rectangle 28"/>
                          <wps:cNvSpPr>
                            <a:spLocks noChangeArrowheads="1"/>
                          </wps:cNvSpPr>
                          <wps:spPr bwMode="auto">
                            <a:xfrm>
                              <a:off x="1178319" y="4629652"/>
                              <a:ext cx="4710024" cy="318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3" name="AutoShape 31"/>
                          <wps:cNvCnPr>
                            <a:cxnSpLocks noChangeShapeType="1"/>
                            <a:stCxn id="90" idx="3"/>
                          </wps:cNvCnPr>
                          <wps:spPr bwMode="auto">
                            <a:xfrm flipV="1">
                              <a:off x="5879332" y="4502301"/>
                              <a:ext cx="526548" cy="1628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7" name="AutoShape 33"/>
                          <wps:cNvCnPr>
                            <a:cxnSpLocks noChangeShapeType="1"/>
                            <a:endCxn id="102" idx="1"/>
                          </wps:cNvCnPr>
                          <wps:spPr bwMode="auto">
                            <a:xfrm>
                              <a:off x="840105" y="1258570"/>
                              <a:ext cx="371789" cy="516252"/>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8" name="AutoShape 34"/>
                          <wps:cNvCnPr>
                            <a:cxnSpLocks noChangeShapeType="1"/>
                            <a:endCxn id="83" idx="1"/>
                          </wps:cNvCnPr>
                          <wps:spPr bwMode="auto">
                            <a:xfrm>
                              <a:off x="824865" y="2699385"/>
                              <a:ext cx="387029" cy="26580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cNvPr id="106" name="Group 106"/>
                          <wpg:cNvGrpSpPr/>
                          <wpg:grpSpPr>
                            <a:xfrm>
                              <a:off x="2151379" y="953092"/>
                              <a:ext cx="4829750" cy="3455006"/>
                              <a:chOff x="-20321" y="146642"/>
                              <a:chExt cx="4829750" cy="3455006"/>
                            </a:xfrm>
                          </wpg:grpSpPr>
                          <wps:wsp>
                            <wps:cNvPr id="103" name="Rectangle 23"/>
                            <wps:cNvSpPr>
                              <a:spLocks noChangeArrowheads="1"/>
                            </wps:cNvSpPr>
                            <wps:spPr bwMode="auto">
                              <a:xfrm>
                                <a:off x="-20321" y="146642"/>
                                <a:ext cx="3727953" cy="3455006"/>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2" name="AutoShape 30"/>
                            <wps:cNvCnPr>
                              <a:cxnSpLocks noChangeShapeType="1"/>
                              <a:stCxn id="103" idx="3"/>
                              <a:endCxn id="75" idx="1"/>
                            </wps:cNvCnPr>
                            <wps:spPr bwMode="auto">
                              <a:xfrm>
                                <a:off x="3707632" y="1874145"/>
                                <a:ext cx="297252" cy="95731"/>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75" name="Text Box 2"/>
                            <wps:cNvSpPr txBox="1">
                              <a:spLocks noChangeArrowheads="1"/>
                            </wps:cNvSpPr>
                            <wps:spPr bwMode="auto">
                              <a:xfrm>
                                <a:off x="4004884" y="1750964"/>
                                <a:ext cx="804545" cy="437825"/>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3196CE7F" w14:textId="77777777" w:rsidR="00947A4B" w:rsidRDefault="00947A4B" w:rsidP="009C06CC">
                                  <w:pPr>
                                    <w:jc w:val="center"/>
                                  </w:pPr>
                                  <w:r>
                                    <w:t>Task View</w:t>
                                  </w:r>
                                </w:p>
                              </w:txbxContent>
                            </wps:txbx>
                            <wps:bodyPr rot="0" vert="horz" wrap="square" lIns="91440" tIns="45720" rIns="91440" bIns="45720" anchor="t" anchorCtr="0" upright="1">
                              <a:noAutofit/>
                            </wps:bodyPr>
                          </wps:wsp>
                        </wpg:grpSp>
                        <wps:wsp>
                          <wps:cNvPr id="79" name="Text Box 2"/>
                          <wps:cNvSpPr txBox="1">
                            <a:spLocks noChangeArrowheads="1"/>
                          </wps:cNvSpPr>
                          <wps:spPr bwMode="auto">
                            <a:xfrm>
                              <a:off x="6159260" y="4252551"/>
                              <a:ext cx="838835" cy="43942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5D917EE" w14:textId="77777777" w:rsidR="00947A4B" w:rsidRDefault="00947A4B" w:rsidP="009C06CC">
                                <w:pPr>
                                  <w:jc w:val="center"/>
                                </w:pPr>
                                <w:r>
                                  <w:t>Command</w:t>
                                </w:r>
                                <w:r>
                                  <w:br/>
                                  <w:t>Bar</w:t>
                                </w:r>
                              </w:p>
                            </w:txbxContent>
                          </wps:txbx>
                          <wps:bodyPr rot="0" vert="horz" wrap="square" lIns="91440" tIns="45720" rIns="91440" bIns="45720" anchor="t" anchorCtr="0" upright="1">
                            <a:noAutofit/>
                          </wps:bodyPr>
                        </wps:wsp>
                        <wps:wsp>
                          <wps:cNvPr id="74" name="Text Box 2"/>
                          <wps:cNvSpPr txBox="1">
                            <a:spLocks noChangeArrowheads="1"/>
                          </wps:cNvSpPr>
                          <wps:spPr bwMode="auto">
                            <a:xfrm>
                              <a:off x="48260" y="1028700"/>
                              <a:ext cx="804545" cy="49911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2723D515" w14:textId="77777777" w:rsidR="00947A4B" w:rsidRDefault="00947A4B" w:rsidP="009C06CC">
                                <w:pPr>
                                  <w:jc w:val="center"/>
                                </w:pPr>
                                <w:r>
                                  <w:t>Default Hashtags</w:t>
                                </w:r>
                              </w:p>
                              <w:p w14:paraId="24B25109" w14:textId="77777777" w:rsidR="00947A4B" w:rsidRDefault="00947A4B" w:rsidP="009C06CC">
                                <w:r>
                                  <w:br/>
                                  <w:t>Hashtags</w:t>
                                </w:r>
                              </w:p>
                            </w:txbxContent>
                          </wps:txbx>
                          <wps:bodyPr rot="0" vert="horz" wrap="square" lIns="91440" tIns="45720" rIns="91440" bIns="45720" anchor="t" anchorCtr="0" upright="1">
                            <a:noAutofit/>
                          </wps:bodyPr>
                        </wps:wsp>
                        <wps:wsp>
                          <wps:cNvPr id="76" name="Text Box 2"/>
                          <wps:cNvSpPr txBox="1">
                            <a:spLocks noChangeArrowheads="1"/>
                          </wps:cNvSpPr>
                          <wps:spPr bwMode="auto">
                            <a:xfrm>
                              <a:off x="61016" y="2407061"/>
                              <a:ext cx="804545" cy="47385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9F2FF2D" w14:textId="4AE95D96" w:rsidR="00947A4B" w:rsidRDefault="00947A4B" w:rsidP="009C06CC">
                                <w:pPr>
                                  <w:jc w:val="center"/>
                                </w:pPr>
                                <w:r>
                                  <w:t>Custom Hashtags</w:t>
                                </w:r>
                              </w:p>
                              <w:p w14:paraId="5A343531" w14:textId="77777777" w:rsidR="00947A4B" w:rsidRDefault="00947A4B" w:rsidP="009C06CC">
                                <w:r>
                                  <w:br/>
                                  <w:t>Hashtags</w:t>
                                </w:r>
                              </w:p>
                            </w:txbxContent>
                          </wps:txbx>
                          <wps:bodyPr rot="0" vert="horz" wrap="square" lIns="91440" tIns="45720" rIns="91440" bIns="45720" anchor="t" anchorCtr="0" upright="1">
                            <a:noAutofit/>
                          </wps:bodyPr>
                        </wps:wsp>
                        <wps:wsp>
                          <wps:cNvPr id="81" name="AutoShape 40"/>
                          <wps:cNvCnPr>
                            <a:cxnSpLocks noChangeShapeType="1"/>
                            <a:stCxn id="80" idx="3"/>
                            <a:endCxn id="92" idx="1"/>
                          </wps:cNvCnPr>
                          <wps:spPr bwMode="auto">
                            <a:xfrm>
                              <a:off x="873549" y="4525992"/>
                              <a:ext cx="304771" cy="262678"/>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80" name="Text Box 2"/>
                          <wps:cNvSpPr txBox="1">
                            <a:spLocks noChangeArrowheads="1"/>
                          </wps:cNvSpPr>
                          <wps:spPr bwMode="auto">
                            <a:xfrm>
                              <a:off x="69004" y="4208462"/>
                              <a:ext cx="804545" cy="635060"/>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5B585E4F" w14:textId="77777777" w:rsidR="00947A4B" w:rsidRDefault="00947A4B" w:rsidP="009C06CC">
                                <w:pPr>
                                  <w:jc w:val="center"/>
                                </w:pPr>
                                <w:r>
                                  <w:t>Status and Help Bar</w:t>
                                </w:r>
                              </w:p>
                              <w:p w14:paraId="6826D350" w14:textId="77777777" w:rsidR="00947A4B" w:rsidRDefault="00947A4B" w:rsidP="009C06CC">
                                <w:r>
                                  <w:br/>
                                  <w:t>Hashtags</w:t>
                                </w:r>
                              </w:p>
                            </w:txbxContent>
                          </wps:txbx>
                          <wps:bodyPr rot="0" vert="horz" wrap="square" lIns="91440" tIns="45720" rIns="91440" bIns="45720" anchor="t" anchorCtr="0" upright="1">
                            <a:noAutofit/>
                          </wps:bodyPr>
                        </wps:wsp>
                        <wpg:grpSp>
                          <wpg:cNvPr id="105" name="Group 105"/>
                          <wpg:cNvGrpSpPr/>
                          <wpg:grpSpPr>
                            <a:xfrm>
                              <a:off x="5600700" y="603903"/>
                              <a:ext cx="1543624" cy="441157"/>
                              <a:chOff x="0" y="603903"/>
                              <a:chExt cx="1543624" cy="441157"/>
                            </a:xfrm>
                          </wpg:grpSpPr>
                          <wps:wsp>
                            <wps:cNvPr id="104" name="Text Box 2"/>
                            <wps:cNvSpPr txBox="1">
                              <a:spLocks noChangeArrowheads="1"/>
                            </wps:cNvSpPr>
                            <wps:spPr bwMode="auto">
                              <a:xfrm>
                                <a:off x="575884" y="603903"/>
                                <a:ext cx="967740" cy="441157"/>
                              </a:xfrm>
                              <a:prstGeom prst="rect">
                                <a:avLst/>
                              </a:prstGeom>
                              <a:solidFill>
                                <a:srgbClr val="FFFFFF"/>
                              </a:solidFill>
                              <a:ln w="12700">
                                <a:solidFill>
                                  <a:srgbClr val="FF00FF"/>
                                </a:solidFill>
                                <a:prstDash val="dash"/>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txbx>
                              <w:txbxContent>
                                <w:p w14:paraId="0BE3083B" w14:textId="0691F83F" w:rsidR="00947A4B" w:rsidRDefault="00947A4B" w:rsidP="008E1937">
                                  <w:r>
                                    <w:t>Exit to System Tray</w:t>
                                  </w:r>
                                </w:p>
                                <w:p w14:paraId="1FBF7409" w14:textId="77777777" w:rsidR="00947A4B" w:rsidRDefault="00947A4B" w:rsidP="008E1937">
                                  <w:r>
                                    <w:br/>
                                    <w:t>Hashtags</w:t>
                                  </w:r>
                                </w:p>
                              </w:txbxContent>
                            </wps:txbx>
                            <wps:bodyPr rot="0" vert="horz" wrap="square" lIns="91440" tIns="45720" rIns="91440" bIns="45720" anchor="t" anchorCtr="0" upright="1">
                              <a:noAutofit/>
                            </wps:bodyPr>
                          </wps:wsp>
                          <wps:wsp>
                            <wps:cNvPr id="88" name="Rectangle 70"/>
                            <wps:cNvSpPr>
                              <a:spLocks noChangeArrowheads="1"/>
                            </wps:cNvSpPr>
                            <wps:spPr bwMode="auto">
                              <a:xfrm>
                                <a:off x="0" y="676274"/>
                                <a:ext cx="278633" cy="27681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89" name="AutoShape 71"/>
                            <wps:cNvCnPr>
                              <a:cxnSpLocks noChangeShapeType="1"/>
                              <a:stCxn id="88" idx="3"/>
                              <a:endCxn id="104" idx="1"/>
                            </wps:cNvCnPr>
                            <wps:spPr bwMode="auto">
                              <a:xfrm>
                                <a:off x="278633" y="814682"/>
                                <a:ext cx="297251" cy="9799"/>
                              </a:xfrm>
                              <a:prstGeom prst="straightConnector1">
                                <a:avLst/>
                              </a:prstGeom>
                              <a:noFill/>
                              <a:ln w="12700">
                                <a:solidFill>
                                  <a:srgbClr val="FF00FF"/>
                                </a:solidFill>
                                <a:prstDash val="dash"/>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686A1C04" id="Group 107" o:spid="_x0000_s1026" style="position:absolute;margin-left:-41.25pt;margin-top:33.1pt;width:558.7pt;height:341.95pt;z-index:251418624;mso-width-relative:margin;mso-height-relative:margin" coordorigin="482,6039" coordsize="70960,43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">
                  <v:rect id="Rectangle 24" o:spid="_x0000_s1027" style="position:absolute;left:12118;top:9530;width:8757;height:16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OX8AA&#10;AADcAAAADwAAAGRycy9kb3ducmV2LnhtbERPS4vCMBC+C/6HMMLeNFFE3GoU2UXYoy9kj0MzfWAz&#10;6TbZWv31RhC8zcf3nOW6s5VoqfGlYw3jkQJBnDpTcq7hdNwO5yB8QDZYOSYNN/KwXvV7S0yMu/Ke&#10;2kPIRQxhn6CGIoQ6kdKnBVn0I1cTRy5zjcUQYZNL0+A1httKTpSaSYslx4YCa/oqKL0c/q0GO92G&#10;v3H7mSGq7905+72Xm+lR649Bt1mACNSFt/jl/jFxvprA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OX8AAAADcAAAADwAAAAAAAAAAAAAAAACYAgAAZHJzL2Rvd25y&#10;ZXYueG1sUEsFBgAAAAAEAAQA9QAAAIUDAAAAAA==&#10;" filled="f" strokecolor="fuchsia" strokeweight="1pt">
                    <v:stroke dashstyle="dash"/>
                  </v:rect>
                  <v:rect id="Rectangle 25" o:spid="_x0000_s1028" style="position:absolute;left:12118;top:26005;width:8757;height:7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EMQA&#10;AADbAAAADwAAAGRycy9kb3ducmV2LnhtbESPT2vCQBTE70K/w/IKvZmNbZA0zSpiEXq0UaTHR/bl&#10;D82+jdltTPvp3YLgcZiZ3zD5ejKdGGlwrWUFiygGQVxa3XKt4HjYzVMQziNr7CyTgl9ysF49zHLM&#10;tL3wJ42Fr0WAsMtQQeN9n0npyoYMusj2xMGr7GDQBznUUg94CXDTyec4XkqDLYeFBnvaNlR+Fz9G&#10;gUl2/rwYXyvE+H1/qr7+2k1yUOrpcdq8gfA0+Xv41v7QCtIX+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GRDEAAAA2wAAAA8AAAAAAAAAAAAAAAAAmAIAAGRycy9k&#10;b3ducmV2LnhtbFBLBQYAAAAABAAEAPUAAACJAwAAAAA=&#10;" filled="f" strokecolor="fuchsia" strokeweight="1pt">
                    <v:stroke dashstyle="dash"/>
                  </v:rect>
                  <v:rect id="Rectangle 26" o:spid="_x0000_s1029" style="position:absolute;left:11783;top:44079;width:4701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Rur0A&#10;AADbAAAADwAAAGRycy9kb3ducmV2LnhtbERPy6rCMBDdX/AfwgjurqkiotUooggufSEuh2b6wGZS&#10;m1irX28WgsvDec+XrSlFQ7UrLCsY9CMQxInVBWcKzqft/wSE88gaS8uk4EUOlovO3xxjbZ98oObo&#10;MxFC2MWoIPe+iqV0SU4GXd9WxIFLbW3QB1hnUtf4DOGmlMMoGkuDBYeGHCta55Tcjg+jwIy2/j5o&#10;pilitNlf0uu7WI1OSvW67WoGwlPrf+Kve6cVTMP68CX8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zIRur0AAADbAAAADwAAAAAAAAAAAAAAAACYAgAAZHJzL2Rvd25yZXYu&#10;eG1sUEsFBgAAAAAEAAQA9QAAAIIDAAAAAA==&#10;" filled="f" strokecolor="fuchsia" strokeweight="1pt">
                    <v:stroke dashstyle="dash"/>
                  </v:rect>
                  <v:rect id="Rectangle 28" o:spid="_x0000_s1030" style="position:absolute;left:11783;top:46296;width:47100;height:3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VsMA&#10;AADbAAAADwAAAGRycy9kb3ducmV2LnhtbESPT2vCQBTE74LfYXmCN90ooWjqGkKL4LGNIh4f2Zc/&#10;NPs2zW5j2k/fFQSPw8z8htmlo2nFQL1rLCtYLSMQxIXVDVcKzqfDYgPCeWSNrWVS8EsO0v10ssNE&#10;2xt/0pD7SgQIuwQV1N53iZSuqMmgW9qOOHil7Q36IPtK6h5vAW5auY6iF2mw4bBQY0dvNRVf+Y9R&#10;YOKD/14N2xIxev+4lNe/JotPSs1nY/YKwtPon+FH+6gVbNdw/x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wqVsMAAADbAAAADwAAAAAAAAAAAAAAAACYAgAAZHJzL2Rv&#10;d25yZXYueG1sUEsFBgAAAAAEAAQA9QAAAIgDAAAAAA==&#10;" filled="f" strokecolor="fuchsia" strokeweight="1pt">
                    <v:stroke dashstyle="dash"/>
                  </v:rect>
                  <v:shapetype id="_x0000_t32" coordsize="21600,21600" o:spt="32" o:oned="t" path="m,l21600,21600e" filled="f">
                    <v:path arrowok="t" fillok="f" o:connecttype="none"/>
                    <o:lock v:ext="edit" shapetype="t"/>
                  </v:shapetype>
                  <v:shape id="AutoShape 31" o:spid="_x0000_s1031" type="#_x0000_t32" style="position:absolute;left:58793;top:45023;width:5265;height: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0NsMAAADbAAAADwAAAGRycy9kb3ducmV2LnhtbESP0YrCMBRE34X9h3AF3zRVQdeuUWRx&#10;UfTFrfsBl+baFpub0mTb6tcbQfBxmJkzzHLdmVI0VLvCsoLxKAJBnFpdcKbg7/wz/AThPLLG0jIp&#10;uJGD9eqjt8RY25Z/qUl8JgKEXYwKcu+rWEqX5mTQjWxFHLyLrQ36IOtM6hrbADelnETRTBosOCzk&#10;WNF3Tuk1+TcKjqddJ9tNMj9eG73dXw7nrFzclRr0u80XCE+df4df7b1WsJjC80v4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9DbDAAAA2wAAAA8AAAAAAAAAAAAA&#10;AAAAoQIAAGRycy9kb3ducmV2LnhtbFBLBQYAAAAABAAEAPkAAACRAwAAAAA=&#10;" strokecolor="fuchsia" strokeweight="1pt">
                    <v:stroke dashstyle="dash"/>
                  </v:shape>
                  <v:shape id="AutoShape 33" o:spid="_x0000_s1032" type="#_x0000_t32" style="position:absolute;left:8401;top:12585;width:3717;height:5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H7sQAAADbAAAADwAAAGRycy9kb3ducmV2LnhtbESPT4vCMBTE7wv7HcJb8LamerBLNYoK&#10;gnjT/aPens2zLTYvJYm2+unNwsIeh5n5DTOZdaYWN3K+sqxg0E9AEOdWV1wo+PpcvX+A8AFZY22Z&#10;FNzJw2z6+jLBTNuWt3TbhUJECPsMFZQhNJmUPi/JoO/bhjh6Z+sMhihdIbXDNsJNLYdJMpIGK44L&#10;JTa0LCm/7K5Gwfm+sY/D5ufbtcf9IKT5abUYOqV6b918DCJQF/7Df+21VpCm8Psl/gA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4fuxAAAANsAAAAPAAAAAAAAAAAA&#10;AAAAAKECAABkcnMvZG93bnJldi54bWxQSwUGAAAAAAQABAD5AAAAkgMAAAAA&#10;" strokecolor="fuchsia" strokeweight="1pt">
                    <v:stroke dashstyle="dash"/>
                  </v:shape>
                  <v:shape id="AutoShape 34" o:spid="_x0000_s1033" type="#_x0000_t32" style="position:absolute;left:8248;top:26993;width:3870;height:2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wTnMEAAADbAAAADwAAAGRycy9kb3ducmV2LnhtbERPy4rCMBTdD/gP4QruxlQXOlSjqCCI&#10;O53xtbs217bY3JQk2urXTxYDszyc93Temko8yfnSsoJBPwFBnFldcq7g53v9+QXCB2SNlWVS8CIP&#10;81nnY4qptg3v6LkPuYgh7FNUUIRQp1L6rCCDvm9r4sjdrDMYInS51A6bGG4qOUySkTRYcmwosKZV&#10;Qdl9/zAKbq+tfZ+3x4NrLqdBGGfX9XLolOp128UERKA2/Iv/3ButYBzHxi/xB8j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3BOcwQAAANsAAAAPAAAAAAAAAAAAAAAA&#10;AKECAABkcnMvZG93bnJldi54bWxQSwUGAAAAAAQABAD5AAAAjwMAAAAA&#10;" strokecolor="fuchsia" strokeweight="1pt">
                    <v:stroke dashstyle="dash"/>
                  </v:shape>
                  <v:group id="Group 106" o:spid="_x0000_s1034" style="position:absolute;left:21513;top:9530;width:48298;height:34550" coordorigin="-203,1466" coordsize="48297,3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23" o:spid="_x0000_s1035" style="position:absolute;left:-203;top:1466;width:37279;height:34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rxMIA&#10;AADcAAAADwAAAGRycy9kb3ducmV2LnhtbERPS2vCQBC+F/wPywjeml1bkRpdJbQEPFYtxeOQnTww&#10;O5tmtzHtr+8KQm/z8T1nsxttKwbqfeNYwzxRIIgLZxquNHyc8scXED4gG2wdk4Yf8rDbTh42mBp3&#10;5QMNx1CJGMI+RQ11CF0qpS9qsugT1xFHrnS9xRBhX0nT4zWG21Y+KbWUFhuODTV29FpTcTl+Ww12&#10;kYev+bAqEdXb+2d5/m2yxUnr2XTM1iACjeFffHfvTZyvn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ivEwgAAANwAAAAPAAAAAAAAAAAAAAAAAJgCAABkcnMvZG93&#10;bnJldi54bWxQSwUGAAAAAAQABAD1AAAAhwMAAAAA&#10;" filled="f" strokecolor="fuchsia" strokeweight="1pt">
                      <v:stroke dashstyle="dash"/>
                    </v:rect>
                    <v:shape id="AutoShape 30" o:spid="_x0000_s1036" type="#_x0000_t32" style="position:absolute;left:37076;top:18741;width:2972;height:9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UcQAAADbAAAADwAAAGRycy9kb3ducmV2LnhtbESPT2vCQBTE74LfYXmCN92Yg5XUVdqC&#10;ULz5t+3tNftMQrNvw+5qYj+9Kwgeh5n5DTNfdqYWF3K+sqxgMk5AEOdWV1wo2O9WoxkIH5A11pZJ&#10;wZU8LBf93hwzbVve0GUbChEh7DNUUIbQZFL6vCSDfmwb4uidrDMYonSF1A7bCDe1TJNkKg1WHBdK&#10;bOijpPxvezYKTte1/f9eHw+u/fmahJf8d/WeOq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VRRxAAAANsAAAAPAAAAAAAAAAAA&#10;AAAAAKECAABkcnMvZG93bnJldi54bWxQSwUGAAAAAAQABAD5AAAAkgMAAAAA&#10;" strokecolor="fuchsia" strokeweight="1pt">
                      <v:stroke dashstyle="dash"/>
                    </v:shape>
                    <v:shapetype id="_x0000_t202" coordsize="21600,21600" o:spt="202" path="m,l,21600r21600,l21600,xe">
                      <v:stroke joinstyle="miter"/>
                      <v:path gradientshapeok="t" o:connecttype="rect"/>
                    </v:shapetype>
                    <v:shape id="Text Box 2" o:spid="_x0000_s1037" type="#_x0000_t202" style="position:absolute;left:40048;top:17509;width:8046;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Ud8MA&#10;AADbAAAADwAAAGRycy9kb3ducmV2LnhtbERPW2vCMBR+F/Yfwhn4MjSdbirVKEMQRBybtzHfDs1Z&#10;U9aclCZq/fdmMPDx47tPZo0txZlqXzhW8NxNQBBnThecK9jvFp0RCB+QNZaOScGVPMymD60Jptpd&#10;eEPnbchFDGGfogITQpVK6TNDFn3XVcSR+3G1xRBhnUtd4yWG21L2kmQgLRYcGwxWNDeU/W5PVsFi&#10;/THov3yaXd+8H78O36unuO6kVPuxeRuDCNSEu/jfvdQKhq/w9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Ud8MAAADbAAAADwAAAAAAAAAAAAAAAACYAgAAZHJzL2Rv&#10;d25yZXYueG1sUEsFBgAAAAAEAAQA9QAAAIgDAAAAAA==&#10;" strokecolor="fuchsia" strokeweight="1pt">
                      <v:stroke dashstyle="dash"/>
                      <v:textbox>
                        <w:txbxContent>
                          <w:p w14:paraId="3196CE7F" w14:textId="77777777" w:rsidR="00947A4B" w:rsidRDefault="00947A4B" w:rsidP="009C06CC">
                            <w:pPr>
                              <w:jc w:val="center"/>
                            </w:pPr>
                            <w:r>
                              <w:t>Task View</w:t>
                            </w:r>
                          </w:p>
                        </w:txbxContent>
                      </v:textbox>
                    </v:shape>
                  </v:group>
                  <v:shape id="Text Box 2" o:spid="_x0000_s1038" type="#_x0000_t202" style="position:absolute;left:61592;top:42525;width:8388;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ecsMA&#10;AADbAAAADwAAAGRycy9kb3ducmV2LnhtbERPW2vCMBR+F/Yfwhn4MjR1irpqFBGEMRybt7G9HZpj&#10;U2xOShO1+/dmMPDx47tP540txYVqXzhW0OsmIIgzpwvOFex3q84YhA/IGkvHpOCXPMxnD60pptpd&#10;eUOXbchFDGGfogITQpVK6TNDFn3XVcSRO7raYoiwzqWu8RrDbSmfk2QoLRYcGwxWtDSUnbZnq2C1&#10;/hj2B59m1zfvP1+H77enuO6sVPuxWUxABGrCXfzvftUKRi/w9yX+AD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mecsMAAADbAAAADwAAAAAAAAAAAAAAAACYAgAAZHJzL2Rv&#10;d25yZXYueG1sUEsFBgAAAAAEAAQA9QAAAIgDAAAAAA==&#10;" strokecolor="fuchsia" strokeweight="1pt">
                    <v:stroke dashstyle="dash"/>
                    <v:textbox>
                      <w:txbxContent>
                        <w:p w14:paraId="05D917EE" w14:textId="77777777" w:rsidR="00947A4B" w:rsidRDefault="00947A4B" w:rsidP="009C06CC">
                          <w:pPr>
                            <w:jc w:val="center"/>
                          </w:pPr>
                          <w:r>
                            <w:t>Command</w:t>
                          </w:r>
                          <w:r>
                            <w:br/>
                            <w:t>Bar</w:t>
                          </w:r>
                        </w:p>
                      </w:txbxContent>
                    </v:textbox>
                  </v:shape>
                  <v:shape id="Text Box 2" o:spid="_x0000_s1039" type="#_x0000_t202" style="position:absolute;left:482;top:10287;width:8046;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x7MMA&#10;AADbAAAADwAAAGRycy9kb3ducmV2LnhtbERPXWvCMBR9H+w/hDvwZcx0Kk6qUWQgiDjcqhvb26W5&#10;NsXmpjRR6783grDHw/mezFpbiRM1vnSs4LWbgCDOnS65ULDbLl5GIHxA1lg5JgUX8jCbPj5MMNXu&#10;zF90ykIhYgj7FBWYEOpUSp8bsui7riaO3N41FkOETSF1g+cYbivZS5KhtFhybDBY07uh/JAdrYLF&#10;ejPsDz7Ntm8+/n6+f1fPcd1Rqc5TOx+DCNSGf/HdvdQK3gZw+xJ/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gx7MMAAADbAAAADwAAAAAAAAAAAAAAAACYAgAAZHJzL2Rv&#10;d25yZXYueG1sUEsFBgAAAAAEAAQA9QAAAIgDAAAAAA==&#10;" strokecolor="fuchsia" strokeweight="1pt">
                    <v:stroke dashstyle="dash"/>
                    <v:textbox>
                      <w:txbxContent>
                        <w:p w14:paraId="2723D515" w14:textId="77777777" w:rsidR="00947A4B" w:rsidRDefault="00947A4B" w:rsidP="009C06CC">
                          <w:pPr>
                            <w:jc w:val="center"/>
                          </w:pPr>
                          <w:r>
                            <w:t>Default Hashtags</w:t>
                          </w:r>
                        </w:p>
                        <w:p w14:paraId="24B25109" w14:textId="77777777" w:rsidR="00947A4B" w:rsidRDefault="00947A4B" w:rsidP="009C06CC">
                          <w:r>
                            <w:br/>
                            <w:t>Hashtags</w:t>
                          </w:r>
                        </w:p>
                      </w:txbxContent>
                    </v:textbox>
                  </v:shape>
                  <v:shape id="Text Box 2" o:spid="_x0000_s1040" type="#_x0000_t202" style="position:absolute;left:610;top:24070;width:8045;height:4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KAMMA&#10;AADbAAAADwAAAGRycy9kb3ducmV2LnhtbERPW2vCMBR+H/gfwhH2IjOdSh3VKEMQxtjwtom+HZpj&#10;U2xOShO1+/fLQNjjx3efzltbiSs1vnSs4LmfgCDOnS65UPC1Wz69gPABWWPlmBT8kIf5rPMwxUy7&#10;G2/oug2FiCHsM1RgQqgzKX1uyKLvu5o4cifXWAwRNoXUDd5iuK3kIElSabHk2GCwpoWh/Ly9WAXL&#10;j1U6HK3Nbmg+j/vvw3svrrso9dhtXycgArXhX3x3v2kF4xT+vsQf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YKAMMAAADbAAAADwAAAAAAAAAAAAAAAACYAgAAZHJzL2Rv&#10;d25yZXYueG1sUEsFBgAAAAAEAAQA9QAAAIgDAAAAAA==&#10;" strokecolor="fuchsia" strokeweight="1pt">
                    <v:stroke dashstyle="dash"/>
                    <v:textbox>
                      <w:txbxContent>
                        <w:p w14:paraId="59F2FF2D" w14:textId="4AE95D96" w:rsidR="00947A4B" w:rsidRDefault="00947A4B" w:rsidP="009C06CC">
                          <w:pPr>
                            <w:jc w:val="center"/>
                          </w:pPr>
                          <w:r>
                            <w:t>Custom Hashtags</w:t>
                          </w:r>
                        </w:p>
                        <w:p w14:paraId="5A343531" w14:textId="77777777" w:rsidR="00947A4B" w:rsidRDefault="00947A4B" w:rsidP="009C06CC">
                          <w:r>
                            <w:br/>
                            <w:t>Hashtags</w:t>
                          </w:r>
                        </w:p>
                      </w:txbxContent>
                    </v:textbox>
                  </v:shape>
                  <v:shape id="AutoShape 40" o:spid="_x0000_s1041" type="#_x0000_t32" style="position:absolute;left:8735;top:45259;width:3048;height:26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KJsQAAADbAAAADwAAAGRycy9kb3ducmV2LnhtbESPT2vCQBTE74LfYXmCN93Eg5XUVdqC&#10;ULz5t+3tNftMQrNvw+5qYj+9Kwgeh5n5DTNfdqYWF3K+sqwgHScgiHOrKy4U7Her0QyED8gaa8uk&#10;4Eoelot+b46Zti1v6LINhYgQ9hkqKENoMil9XpJBP7YNcfRO1hkMUbpCaodthJtaTpJkKg1WHBdK&#10;bOijpPxvezYKTte1/f9eHw+u/flKw0v+u3qfOKWGg+7tFUSgLjzDj/anVjBL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8omxAAAANsAAAAPAAAAAAAAAAAA&#10;AAAAAKECAABkcnMvZG93bnJldi54bWxQSwUGAAAAAAQABAD5AAAAkgMAAAAA&#10;" strokecolor="fuchsia" strokeweight="1pt">
                    <v:stroke dashstyle="dash"/>
                  </v:shape>
                  <v:shape id="Text Box 2" o:spid="_x0000_s1042" type="#_x0000_t202" style="position:absolute;left:690;top:42084;width:8045;height:6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yMIA&#10;AADbAAAADwAAAGRycy9kb3ducmV2LnhtbERPS2sCMRC+F/wPYQq9FM22FpGtUUpBKKXFt9jbsJlu&#10;FjeTZRN1+++dQ8Hjx/eezDpfqzO1sQps4GmQgSIugq24NLDdzPtjUDEhW6wDk4E/ijCb9u4mmNtw&#10;4RWd16lUEsIxRwMupSbXOhaOPMZBaIiF+w2txySwLbVt8SLhvtbPWTbSHiuWBocNvTsqjuuTNzD/&#10;WoyGL0u3Gbrvn/3u8Pko607GPNx3b6+gEnXpJv53f1gDY1kvX+QH6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kfIwgAAANsAAAAPAAAAAAAAAAAAAAAAAJgCAABkcnMvZG93&#10;bnJldi54bWxQSwUGAAAAAAQABAD1AAAAhwMAAAAA&#10;" strokecolor="fuchsia" strokeweight="1pt">
                    <v:stroke dashstyle="dash"/>
                    <v:textbox>
                      <w:txbxContent>
                        <w:p w14:paraId="5B585E4F" w14:textId="77777777" w:rsidR="00947A4B" w:rsidRDefault="00947A4B" w:rsidP="009C06CC">
                          <w:pPr>
                            <w:jc w:val="center"/>
                          </w:pPr>
                          <w:r>
                            <w:t>Status and Help Bar</w:t>
                          </w:r>
                        </w:p>
                        <w:p w14:paraId="6826D350" w14:textId="77777777" w:rsidR="00947A4B" w:rsidRDefault="00947A4B" w:rsidP="009C06CC">
                          <w:r>
                            <w:br/>
                            <w:t>Hashtags</w:t>
                          </w:r>
                        </w:p>
                      </w:txbxContent>
                    </v:textbox>
                  </v:shape>
                  <v:group id="Group 105" o:spid="_x0000_s1043" style="position:absolute;left:56007;top:6039;width:15436;height:4411" coordorigin=",6039" coordsize="15436,4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2" o:spid="_x0000_s1044" type="#_x0000_t202" style="position:absolute;left:5758;top:6039;width:9678;height:4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KbMgA&#10;AADcAAAADwAAAGRycy9kb3ducmV2LnhtbESPW2vCQBCF3wv9D8sUfCm68YJI6iaIIEip1HrDvg3Z&#10;aTY0Oxuyq8Z/3y0U+jbDOXPON/O8s7W4UusrxwqGgwQEceF0xaWCw37Vn4HwAVlj7ZgU3MlDnj0+&#10;zDHV7sYfdN2FUsQQ9ikqMCE0qZS+MGTRD1xDHLUv11oMcW1LqVu8xXBby1GSTKXFimODwYaWhorv&#10;3cUqWL29T8eTrdmPzebzdDy/Pke6i1K9p27xAiJQF/7Nf9drHfGTCfw+Ey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spsyAAAANwAAAAPAAAAAAAAAAAAAAAAAJgCAABk&#10;cnMvZG93bnJldi54bWxQSwUGAAAAAAQABAD1AAAAjQMAAAAA&#10;" strokecolor="fuchsia" strokeweight="1pt">
                      <v:stroke dashstyle="dash"/>
                      <v:textbox>
                        <w:txbxContent>
                          <w:p w14:paraId="0BE3083B" w14:textId="0691F83F" w:rsidR="00947A4B" w:rsidRDefault="00947A4B" w:rsidP="008E1937">
                            <w:r>
                              <w:t>Exit to System Tray</w:t>
                            </w:r>
                          </w:p>
                          <w:p w14:paraId="1FBF7409" w14:textId="77777777" w:rsidR="00947A4B" w:rsidRDefault="00947A4B" w:rsidP="008E1937">
                            <w:r>
                              <w:br/>
                              <w:t>Hashtags</w:t>
                            </w:r>
                          </w:p>
                        </w:txbxContent>
                      </v:textbox>
                    </v:shape>
                    <v:rect id="Rectangle 70" o:spid="_x0000_s1045" style="position:absolute;top:6762;width:278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YcAA&#10;AADbAAAADwAAAGRycy9kb3ducmV2LnhtbERPy2rCQBTdF/yH4QrumokiJU0zEWkRXNoopctL5uaB&#10;mTsxM8bo1zuLQpeH8842k+nESINrLStYRjEI4tLqlmsFp+PuNQHhPLLGzjIpuJODTT57yTDV9sbf&#10;NBa+FiGEXYoKGu/7VEpXNmTQRbYnDlxlB4M+wKGWesBbCDedXMXxmzTYcmhosKfPhspzcTUKzHrn&#10;L8vxvUKMvw4/1e+j3a6PSi3m0/YDhKfJ/4v/3HutIAljw5fw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2LYcAAAADbAAAADwAAAAAAAAAAAAAAAACYAgAAZHJzL2Rvd25y&#10;ZXYueG1sUEsFBgAAAAAEAAQA9QAAAIUDAAAAAA==&#10;" filled="f" strokecolor="fuchsia" strokeweight="1pt">
                      <v:stroke dashstyle="dash"/>
                    </v:rect>
                    <v:shape id="AutoShape 71" o:spid="_x0000_s1046" type="#_x0000_t32" style="position:absolute;left:2786;top:8146;width:2972;height: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XGIMYAAADbAAAADwAAAGRycy9kb3ducmV2LnhtbESPT2vCQBTE7wW/w/KE3uomHlobXYMt&#10;CMVbrfXP7Zl9JsHs27C7NdFP7xYKPQ4z8xtmlvemERdyvrasIB0lIIgLq2suFWy+lk8TED4ga2ws&#10;k4Irecjng4cZZtp2/EmXdShFhLDPUEEVQptJ6YuKDPqRbYmjd7LOYIjSlVI77CLcNHKcJM/SYM1x&#10;ocKW3isqzusfo+B0XdnbfrX9dt1hl4aX4rh8GzulHof9YgoiUB/+w3/tD61g8gq/X+IP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FxiDGAAAA2wAAAA8AAAAAAAAA&#10;AAAAAAAAoQIAAGRycy9kb3ducmV2LnhtbFBLBQYAAAAABAAEAPkAAACUAwAAAAA=&#10;" strokecolor="fuchsia" strokeweight="1pt">
                      <v:stroke dashstyle="dash"/>
                    </v:shape>
                  </v:group>
                </v:group>
              </w:pict>
            </mc:Fallback>
          </mc:AlternateContent>
        </w:r>
        <w:r w:rsidR="009C06CC" w:rsidRPr="00DD0BBB" w:rsidDel="005A6019">
          <w:rPr>
            <w:rStyle w:val="Emphasis"/>
          </w:rPr>
          <w:delText>Main Interface</w:delText>
        </w:r>
        <w:bookmarkEnd w:id="257"/>
        <w:bookmarkEnd w:id="258"/>
      </w:del>
    </w:p>
    <w:p w14:paraId="7D5B0E7E" w14:textId="59733C45" w:rsidR="00FE6BFF" w:rsidRPr="001A1F93" w:rsidDel="005A6019" w:rsidRDefault="009915CD" w:rsidP="001A1F93">
      <w:pPr>
        <w:jc w:val="center"/>
        <w:rPr>
          <w:del w:id="260" w:author="Kelvin" w:date="2014-11-10T19:46:00Z"/>
          <w:rStyle w:val="Heading1Char"/>
          <w:rFonts w:eastAsia="Calibri"/>
          <w:b/>
          <w:bCs/>
          <w:color w:val="auto"/>
          <w:sz w:val="72"/>
        </w:rPr>
      </w:pPr>
      <w:bookmarkStart w:id="261" w:name="_Toc403237679"/>
      <w:bookmarkStart w:id="262" w:name="_Toc403237843"/>
      <w:del w:id="263" w:author="Kelvin" w:date="2014-11-10T19:46:00Z">
        <w:r w:rsidDel="005A6019">
          <w:rPr>
            <w:noProof/>
            <w:lang w:val="en-SG" w:eastAsia="en-SG"/>
          </w:rPr>
          <w:drawing>
            <wp:inline distT="0" distB="0" distL="0" distR="0" wp14:anchorId="2989528D" wp14:editId="49E79E53">
              <wp:extent cx="4683760" cy="4257040"/>
              <wp:effectExtent l="0" t="0" r="0" b="10160"/>
              <wp:docPr id="12" name="Picture 12"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14-11-08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3760" cy="4257040"/>
                      </a:xfrm>
                      <a:prstGeom prst="rect">
                        <a:avLst/>
                      </a:prstGeom>
                      <a:noFill/>
                      <a:ln>
                        <a:noFill/>
                      </a:ln>
                    </pic:spPr>
                  </pic:pic>
                </a:graphicData>
              </a:graphic>
            </wp:inline>
          </w:drawing>
        </w:r>
        <w:bookmarkEnd w:id="261"/>
        <w:bookmarkEnd w:id="262"/>
      </w:del>
    </w:p>
    <w:p w14:paraId="248482E1" w14:textId="17A0D938" w:rsidR="001A1F93" w:rsidDel="005A6019" w:rsidRDefault="008C2A80" w:rsidP="007B7679">
      <w:pPr>
        <w:rPr>
          <w:del w:id="264" w:author="Kelvin" w:date="2014-11-10T19:46:00Z"/>
          <w:rStyle w:val="Heading1Char"/>
          <w:rFonts w:asciiTheme="minorHAnsi" w:eastAsiaTheme="minorEastAsia" w:hAnsiTheme="minorHAnsi" w:cstheme="minorBidi"/>
          <w:color w:val="auto"/>
          <w:sz w:val="22"/>
          <w:szCs w:val="22"/>
        </w:rPr>
      </w:pPr>
      <w:del w:id="265" w:author="Kelvin" w:date="2014-11-10T19:46:00Z">
        <w:r w:rsidDel="005A6019">
          <w:rPr>
            <w:rStyle w:val="Heading1Char"/>
            <w:rFonts w:ascii="Calibri" w:eastAsia="Calibri" w:hAnsi="Calibri"/>
            <w:color w:val="auto"/>
            <w:sz w:val="22"/>
            <w:szCs w:val="22"/>
          </w:rPr>
          <w:br w:type="page"/>
        </w:r>
      </w:del>
    </w:p>
    <w:p w14:paraId="12F44F71" w14:textId="7252B1B2" w:rsidR="001A1F93" w:rsidDel="005A6019" w:rsidRDefault="001A1F93" w:rsidP="001A1F93">
      <w:pPr>
        <w:rPr>
          <w:del w:id="266" w:author="Kelvin" w:date="2014-11-10T19:46:00Z"/>
        </w:rPr>
      </w:pPr>
      <w:del w:id="267" w:author="Kelvin" w:date="2014-11-10T19:46:00Z">
        <w:r w:rsidDel="005A6019">
          <w:delText xml:space="preserve">The </w:delText>
        </w:r>
        <w:r w:rsidRPr="001A1F93" w:rsidDel="005A6019">
          <w:rPr>
            <w:b/>
          </w:rPr>
          <w:delText>Task View</w:delText>
        </w:r>
        <w:r w:rsidDel="005A6019">
          <w:delText xml:space="preserve"> is where tasks are displayed. It changes accordingly to categor</w:delText>
        </w:r>
      </w:del>
      <w:ins w:id="268" w:author="Kelvin Ang" w:date="2014-11-09T20:46:00Z">
        <w:del w:id="269" w:author="Kelvin" w:date="2014-11-10T19:46:00Z">
          <w:r w:rsidR="00F7674F" w:rsidDel="005A6019">
            <w:delText>ies</w:delText>
          </w:r>
        </w:del>
      </w:ins>
      <w:del w:id="270" w:author="Kelvin" w:date="2014-11-10T19:46:00Z">
        <w:r w:rsidDel="005A6019">
          <w:delText>y, hashtags and search term</w:delText>
        </w:r>
      </w:del>
      <w:ins w:id="271" w:author="Kelvin Ang" w:date="2014-11-09T20:47:00Z">
        <w:del w:id="272" w:author="Kelvin" w:date="2014-11-10T19:46:00Z">
          <w:r w:rsidR="00F7674F" w:rsidDel="005A6019">
            <w:delText>and search terms used</w:delText>
          </w:r>
        </w:del>
      </w:ins>
      <w:del w:id="273" w:author="Kelvin" w:date="2014-11-10T19:46:00Z">
        <w:r w:rsidDel="005A6019">
          <w:delText>.</w:delText>
        </w:r>
      </w:del>
    </w:p>
    <w:p w14:paraId="41985D78" w14:textId="1DBB8F5A" w:rsidR="001A1F93" w:rsidDel="005A6019" w:rsidRDefault="001A1F93" w:rsidP="001A1F93">
      <w:pPr>
        <w:rPr>
          <w:del w:id="274" w:author="Kelvin" w:date="2014-11-10T19:46:00Z"/>
        </w:rPr>
      </w:pPr>
      <w:del w:id="275" w:author="Kelvin" w:date="2014-11-10T19:46:00Z">
        <w:r w:rsidDel="005A6019">
          <w:delText xml:space="preserve">The </w:delText>
        </w:r>
        <w:r w:rsidRPr="001A1F93" w:rsidDel="005A6019">
          <w:rPr>
            <w:b/>
          </w:rPr>
          <w:delText>Command Bar</w:delText>
        </w:r>
        <w:r w:rsidDel="005A6019">
          <w:delText xml:space="preserve"> is where commands are entered. It is the main mode of operating the software.</w:delText>
        </w:r>
      </w:del>
    </w:p>
    <w:p w14:paraId="0D46A002" w14:textId="18958218" w:rsidR="001A1F93" w:rsidDel="005A6019" w:rsidRDefault="001A1F93" w:rsidP="001A1F93">
      <w:pPr>
        <w:rPr>
          <w:del w:id="276" w:author="Kelvin" w:date="2014-11-10T19:46:00Z"/>
        </w:rPr>
      </w:pPr>
      <w:del w:id="277" w:author="Kelvin" w:date="2014-11-10T19:46:00Z">
        <w:r w:rsidDel="005A6019">
          <w:delText xml:space="preserve">The </w:delText>
        </w:r>
        <w:r w:rsidRPr="001A1F93" w:rsidDel="005A6019">
          <w:rPr>
            <w:b/>
          </w:rPr>
          <w:delText>Default Hashtags</w:delText>
        </w:r>
        <w:r w:rsidDel="005A6019">
          <w:delText xml:space="preserve"> contain categories that tasks are grouped into by default. </w:delText>
        </w:r>
        <w:r w:rsidRPr="001A1F93" w:rsidDel="005A6019">
          <w:delText>Below is an explanation of what they mea</w:delText>
        </w:r>
        <w:r w:rsidDel="005A6019">
          <w:delText>n:</w:delText>
        </w:r>
      </w:del>
    </w:p>
    <w:tbl>
      <w:tblPr>
        <w:tblStyle w:val="GridTable4-Accent5"/>
        <w:tblW w:w="0" w:type="auto"/>
        <w:tblLook w:val="04A0" w:firstRow="1" w:lastRow="0" w:firstColumn="1" w:lastColumn="0" w:noHBand="0" w:noVBand="1"/>
        <w:tblPrChange w:id="278" w:author="Lim Wei Jie" w:date="2014-11-09T00:57:00Z">
          <w:tblPr>
            <w:tblStyle w:val="GridTable4-Accent1"/>
            <w:tblW w:w="0" w:type="auto"/>
            <w:tblLook w:val="04A0" w:firstRow="1" w:lastRow="0" w:firstColumn="1" w:lastColumn="0" w:noHBand="0" w:noVBand="1"/>
          </w:tblPr>
        </w:tblPrChange>
      </w:tblPr>
      <w:tblGrid>
        <w:gridCol w:w="4788"/>
        <w:gridCol w:w="4788"/>
        <w:tblGridChange w:id="279">
          <w:tblGrid>
            <w:gridCol w:w="4788"/>
            <w:gridCol w:w="4788"/>
          </w:tblGrid>
        </w:tblGridChange>
      </w:tblGrid>
      <w:tr w:rsidR="001A1F93" w:rsidDel="005A6019" w14:paraId="14BEFEE0" w14:textId="3386A780" w:rsidTr="00336288">
        <w:trPr>
          <w:cnfStyle w:val="100000000000" w:firstRow="1" w:lastRow="0" w:firstColumn="0" w:lastColumn="0" w:oddVBand="0" w:evenVBand="0" w:oddHBand="0" w:evenHBand="0" w:firstRowFirstColumn="0" w:firstRowLastColumn="0" w:lastRowFirstColumn="0" w:lastRowLastColumn="0"/>
          <w:del w:id="280"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281" w:author="Lim Wei Jie" w:date="2014-11-09T00:57:00Z">
              <w:tcPr>
                <w:tcW w:w="4788" w:type="dxa"/>
              </w:tcPr>
            </w:tcPrChange>
          </w:tcPr>
          <w:p w14:paraId="7F2FD696" w14:textId="0B6AD263" w:rsidR="001A1F93" w:rsidDel="005A6019" w:rsidRDefault="001A1F93" w:rsidP="001A1F93">
            <w:pPr>
              <w:cnfStyle w:val="101000000000" w:firstRow="1" w:lastRow="0" w:firstColumn="1" w:lastColumn="0" w:oddVBand="0" w:evenVBand="0" w:oddHBand="0" w:evenHBand="0" w:firstRowFirstColumn="0" w:firstRowLastColumn="0" w:lastRowFirstColumn="0" w:lastRowLastColumn="0"/>
              <w:rPr>
                <w:del w:id="282" w:author="Kelvin" w:date="2014-11-10T19:46:00Z"/>
              </w:rPr>
            </w:pPr>
            <w:del w:id="283" w:author="Kelvin" w:date="2014-11-10T19:46:00Z">
              <w:r w:rsidDel="005A6019">
                <w:delText>Hashtag</w:delText>
              </w:r>
            </w:del>
          </w:p>
        </w:tc>
        <w:tc>
          <w:tcPr>
            <w:tcW w:w="4788" w:type="dxa"/>
            <w:tcPrChange w:id="284" w:author="Lim Wei Jie" w:date="2014-11-09T00:57:00Z">
              <w:tcPr>
                <w:tcW w:w="4788" w:type="dxa"/>
              </w:tcPr>
            </w:tcPrChange>
          </w:tcPr>
          <w:p w14:paraId="69484654" w14:textId="0BC22EB6" w:rsidR="001A1F93" w:rsidDel="005A6019" w:rsidRDefault="001A1F93" w:rsidP="001A1F93">
            <w:pPr>
              <w:cnfStyle w:val="100000000000" w:firstRow="1" w:lastRow="0" w:firstColumn="0" w:lastColumn="0" w:oddVBand="0" w:evenVBand="0" w:oddHBand="0" w:evenHBand="0" w:firstRowFirstColumn="0" w:firstRowLastColumn="0" w:lastRowFirstColumn="0" w:lastRowLastColumn="0"/>
              <w:rPr>
                <w:del w:id="285" w:author="Kelvin" w:date="2014-11-10T19:46:00Z"/>
              </w:rPr>
            </w:pPr>
            <w:del w:id="286" w:author="Kelvin" w:date="2014-11-10T19:46:00Z">
              <w:r w:rsidDel="005A6019">
                <w:delText>Meaning</w:delText>
              </w:r>
            </w:del>
          </w:p>
        </w:tc>
      </w:tr>
      <w:tr w:rsidR="001A1F93" w:rsidDel="005A6019" w14:paraId="7BFFA373" w14:textId="602BEAD3" w:rsidTr="00336288">
        <w:trPr>
          <w:cnfStyle w:val="000000100000" w:firstRow="0" w:lastRow="0" w:firstColumn="0" w:lastColumn="0" w:oddVBand="0" w:evenVBand="0" w:oddHBand="1" w:evenHBand="0" w:firstRowFirstColumn="0" w:firstRowLastColumn="0" w:lastRowFirstColumn="0" w:lastRowLastColumn="0"/>
          <w:del w:id="287"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288" w:author="Lim Wei Jie" w:date="2014-11-09T00:57:00Z">
              <w:tcPr>
                <w:tcW w:w="4788" w:type="dxa"/>
              </w:tcPr>
            </w:tcPrChange>
          </w:tcPr>
          <w:p w14:paraId="7E44A299" w14:textId="2EEAF707" w:rsidR="001A1F93" w:rsidDel="005A6019" w:rsidRDefault="001A1F93" w:rsidP="001A1F93">
            <w:pPr>
              <w:cnfStyle w:val="001000100000" w:firstRow="0" w:lastRow="0" w:firstColumn="1" w:lastColumn="0" w:oddVBand="0" w:evenVBand="0" w:oddHBand="1" w:evenHBand="0" w:firstRowFirstColumn="0" w:firstRowLastColumn="0" w:lastRowFirstColumn="0" w:lastRowLastColumn="0"/>
              <w:rPr>
                <w:del w:id="289" w:author="Kelvin" w:date="2014-11-10T19:46:00Z"/>
              </w:rPr>
            </w:pPr>
            <w:del w:id="290" w:author="Kelvin" w:date="2014-11-10T19:46:00Z">
              <w:r w:rsidDel="005A6019">
                <w:delText>#all</w:delText>
              </w:r>
            </w:del>
          </w:p>
        </w:tc>
        <w:tc>
          <w:tcPr>
            <w:tcW w:w="4788" w:type="dxa"/>
            <w:tcPrChange w:id="291" w:author="Lim Wei Jie" w:date="2014-11-09T00:57:00Z">
              <w:tcPr>
                <w:tcW w:w="4788" w:type="dxa"/>
              </w:tcPr>
            </w:tcPrChange>
          </w:tcPr>
          <w:p w14:paraId="2A1ED5DF" w14:textId="1514F5F1" w:rsidR="001A1F93" w:rsidDel="005A6019" w:rsidRDefault="001A1F93" w:rsidP="001A1F93">
            <w:pPr>
              <w:cnfStyle w:val="000000100000" w:firstRow="0" w:lastRow="0" w:firstColumn="0" w:lastColumn="0" w:oddVBand="0" w:evenVBand="0" w:oddHBand="1" w:evenHBand="0" w:firstRowFirstColumn="0" w:firstRowLastColumn="0" w:lastRowFirstColumn="0" w:lastRowLastColumn="0"/>
              <w:rPr>
                <w:del w:id="292" w:author="Kelvin" w:date="2014-11-10T19:46:00Z"/>
              </w:rPr>
            </w:pPr>
            <w:del w:id="293" w:author="Kelvin" w:date="2014-11-10T19:46:00Z">
              <w:r w:rsidDel="005A6019">
                <w:delText>All Tasks</w:delText>
              </w:r>
            </w:del>
          </w:p>
        </w:tc>
      </w:tr>
      <w:tr w:rsidR="001A1F93" w:rsidDel="005A6019" w14:paraId="7CE7821B" w14:textId="38250B85" w:rsidTr="00336288">
        <w:trPr>
          <w:del w:id="294"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295" w:author="Lim Wei Jie" w:date="2014-11-09T00:57:00Z">
              <w:tcPr>
                <w:tcW w:w="4788" w:type="dxa"/>
              </w:tcPr>
            </w:tcPrChange>
          </w:tcPr>
          <w:p w14:paraId="192E7202" w14:textId="1D8F892F" w:rsidR="001A1F93" w:rsidDel="005A6019" w:rsidRDefault="001A1F93" w:rsidP="001A1F93">
            <w:pPr>
              <w:rPr>
                <w:del w:id="296" w:author="Kelvin" w:date="2014-11-10T19:46:00Z"/>
              </w:rPr>
            </w:pPr>
            <w:del w:id="297" w:author="Kelvin" w:date="2014-11-10T19:46:00Z">
              <w:r w:rsidDel="005A6019">
                <w:delText>#pri</w:delText>
              </w:r>
            </w:del>
          </w:p>
        </w:tc>
        <w:tc>
          <w:tcPr>
            <w:tcW w:w="4788" w:type="dxa"/>
            <w:tcPrChange w:id="298" w:author="Lim Wei Jie" w:date="2014-11-09T00:57:00Z">
              <w:tcPr>
                <w:tcW w:w="4788" w:type="dxa"/>
              </w:tcPr>
            </w:tcPrChange>
          </w:tcPr>
          <w:p w14:paraId="25D87AB0" w14:textId="43F20E8D" w:rsidR="001A1F93" w:rsidDel="005A6019" w:rsidRDefault="001A1F93" w:rsidP="001A1F93">
            <w:pPr>
              <w:cnfStyle w:val="000000000000" w:firstRow="0" w:lastRow="0" w:firstColumn="0" w:lastColumn="0" w:oddVBand="0" w:evenVBand="0" w:oddHBand="0" w:evenHBand="0" w:firstRowFirstColumn="0" w:firstRowLastColumn="0" w:lastRowFirstColumn="0" w:lastRowLastColumn="0"/>
              <w:rPr>
                <w:del w:id="299" w:author="Kelvin" w:date="2014-11-10T19:46:00Z"/>
              </w:rPr>
            </w:pPr>
            <w:del w:id="300" w:author="Kelvin" w:date="2014-11-10T19:46:00Z">
              <w:r w:rsidDel="005A6019">
                <w:delText>Priority Tasks</w:delText>
              </w:r>
            </w:del>
          </w:p>
        </w:tc>
      </w:tr>
      <w:tr w:rsidR="001A1F93" w:rsidDel="005A6019" w14:paraId="0B79E434" w14:textId="4DAD10E9" w:rsidTr="00336288">
        <w:trPr>
          <w:cnfStyle w:val="000000100000" w:firstRow="0" w:lastRow="0" w:firstColumn="0" w:lastColumn="0" w:oddVBand="0" w:evenVBand="0" w:oddHBand="1" w:evenHBand="0" w:firstRowFirstColumn="0" w:firstRowLastColumn="0" w:lastRowFirstColumn="0" w:lastRowLastColumn="0"/>
          <w:del w:id="301"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302" w:author="Lim Wei Jie" w:date="2014-11-09T00:57:00Z">
              <w:tcPr>
                <w:tcW w:w="4788" w:type="dxa"/>
              </w:tcPr>
            </w:tcPrChange>
          </w:tcPr>
          <w:p w14:paraId="587753A6" w14:textId="731D2686" w:rsidR="001A1F93" w:rsidDel="005A6019" w:rsidRDefault="001A1F93" w:rsidP="001A1F93">
            <w:pPr>
              <w:cnfStyle w:val="001000100000" w:firstRow="0" w:lastRow="0" w:firstColumn="1" w:lastColumn="0" w:oddVBand="0" w:evenVBand="0" w:oddHBand="1" w:evenHBand="0" w:firstRowFirstColumn="0" w:firstRowLastColumn="0" w:lastRowFirstColumn="0" w:lastRowLastColumn="0"/>
              <w:rPr>
                <w:del w:id="303" w:author="Kelvin" w:date="2014-11-10T19:46:00Z"/>
              </w:rPr>
            </w:pPr>
            <w:del w:id="304" w:author="Kelvin" w:date="2014-11-10T19:46:00Z">
              <w:r w:rsidDel="005A6019">
                <w:delText>#ovd</w:delText>
              </w:r>
            </w:del>
          </w:p>
        </w:tc>
        <w:tc>
          <w:tcPr>
            <w:tcW w:w="4788" w:type="dxa"/>
            <w:tcPrChange w:id="305" w:author="Lim Wei Jie" w:date="2014-11-09T00:57:00Z">
              <w:tcPr>
                <w:tcW w:w="4788" w:type="dxa"/>
              </w:tcPr>
            </w:tcPrChange>
          </w:tcPr>
          <w:p w14:paraId="74D0DB4C" w14:textId="1FF679D8" w:rsidR="001A1F93" w:rsidDel="005A6019" w:rsidRDefault="001A1F93" w:rsidP="001A1F93">
            <w:pPr>
              <w:cnfStyle w:val="000000100000" w:firstRow="0" w:lastRow="0" w:firstColumn="0" w:lastColumn="0" w:oddVBand="0" w:evenVBand="0" w:oddHBand="1" w:evenHBand="0" w:firstRowFirstColumn="0" w:firstRowLastColumn="0" w:lastRowFirstColumn="0" w:lastRowLastColumn="0"/>
              <w:rPr>
                <w:del w:id="306" w:author="Kelvin" w:date="2014-11-10T19:46:00Z"/>
              </w:rPr>
            </w:pPr>
            <w:del w:id="307" w:author="Kelvin" w:date="2014-11-10T19:46:00Z">
              <w:r w:rsidDel="005A6019">
                <w:delText>Overdue Tasks</w:delText>
              </w:r>
            </w:del>
          </w:p>
        </w:tc>
      </w:tr>
      <w:tr w:rsidR="001A1F93" w:rsidDel="005A6019" w14:paraId="33906220" w14:textId="1F41DD9A" w:rsidTr="00336288">
        <w:trPr>
          <w:del w:id="308"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309" w:author="Lim Wei Jie" w:date="2014-11-09T00:57:00Z">
              <w:tcPr>
                <w:tcW w:w="4788" w:type="dxa"/>
              </w:tcPr>
            </w:tcPrChange>
          </w:tcPr>
          <w:p w14:paraId="5E346074" w14:textId="43F2AE57" w:rsidR="001A1F93" w:rsidDel="005A6019" w:rsidRDefault="001A1F93" w:rsidP="001A1F93">
            <w:pPr>
              <w:rPr>
                <w:del w:id="310" w:author="Kelvin" w:date="2014-11-10T19:46:00Z"/>
              </w:rPr>
            </w:pPr>
            <w:del w:id="311" w:author="Kelvin" w:date="2014-11-10T19:46:00Z">
              <w:r w:rsidDel="005A6019">
                <w:delText>#tdy</w:delText>
              </w:r>
            </w:del>
          </w:p>
        </w:tc>
        <w:tc>
          <w:tcPr>
            <w:tcW w:w="4788" w:type="dxa"/>
            <w:tcPrChange w:id="312" w:author="Lim Wei Jie" w:date="2014-11-09T00:57:00Z">
              <w:tcPr>
                <w:tcW w:w="4788" w:type="dxa"/>
              </w:tcPr>
            </w:tcPrChange>
          </w:tcPr>
          <w:p w14:paraId="1A651982" w14:textId="21323C59" w:rsidR="001A1F93" w:rsidDel="005A6019" w:rsidRDefault="001A1F93" w:rsidP="001A1F93">
            <w:pPr>
              <w:cnfStyle w:val="000000000000" w:firstRow="0" w:lastRow="0" w:firstColumn="0" w:lastColumn="0" w:oddVBand="0" w:evenVBand="0" w:oddHBand="0" w:evenHBand="0" w:firstRowFirstColumn="0" w:firstRowLastColumn="0" w:lastRowFirstColumn="0" w:lastRowLastColumn="0"/>
              <w:rPr>
                <w:del w:id="313" w:author="Kelvin" w:date="2014-11-10T19:46:00Z"/>
              </w:rPr>
            </w:pPr>
            <w:del w:id="314" w:author="Kelvin" w:date="2014-11-10T19:46:00Z">
              <w:r w:rsidDel="005A6019">
                <w:delText>Today’s Tasks</w:delText>
              </w:r>
            </w:del>
          </w:p>
        </w:tc>
      </w:tr>
      <w:tr w:rsidR="001A1F93" w:rsidDel="005A6019" w14:paraId="05466071" w14:textId="719017E9" w:rsidTr="00336288">
        <w:trPr>
          <w:cnfStyle w:val="000000100000" w:firstRow="0" w:lastRow="0" w:firstColumn="0" w:lastColumn="0" w:oddVBand="0" w:evenVBand="0" w:oddHBand="1" w:evenHBand="0" w:firstRowFirstColumn="0" w:firstRowLastColumn="0" w:lastRowFirstColumn="0" w:lastRowLastColumn="0"/>
          <w:del w:id="315"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316" w:author="Lim Wei Jie" w:date="2014-11-09T00:57:00Z">
              <w:tcPr>
                <w:tcW w:w="4788" w:type="dxa"/>
              </w:tcPr>
            </w:tcPrChange>
          </w:tcPr>
          <w:p w14:paraId="45112D8E" w14:textId="586B4407" w:rsidR="001A1F93" w:rsidDel="005A6019" w:rsidRDefault="001A1F93" w:rsidP="001A1F93">
            <w:pPr>
              <w:cnfStyle w:val="001000100000" w:firstRow="0" w:lastRow="0" w:firstColumn="1" w:lastColumn="0" w:oddVBand="0" w:evenVBand="0" w:oddHBand="1" w:evenHBand="0" w:firstRowFirstColumn="0" w:firstRowLastColumn="0" w:lastRowFirstColumn="0" w:lastRowLastColumn="0"/>
              <w:rPr>
                <w:del w:id="317" w:author="Kelvin" w:date="2014-11-10T19:46:00Z"/>
              </w:rPr>
            </w:pPr>
            <w:del w:id="318" w:author="Kelvin" w:date="2014-11-10T19:46:00Z">
              <w:r w:rsidDel="005A6019">
                <w:delText>#tmr</w:delText>
              </w:r>
            </w:del>
          </w:p>
        </w:tc>
        <w:tc>
          <w:tcPr>
            <w:tcW w:w="4788" w:type="dxa"/>
            <w:tcPrChange w:id="319" w:author="Lim Wei Jie" w:date="2014-11-09T00:57:00Z">
              <w:tcPr>
                <w:tcW w:w="4788" w:type="dxa"/>
              </w:tcPr>
            </w:tcPrChange>
          </w:tcPr>
          <w:p w14:paraId="3F0D88D0" w14:textId="5CD1A411" w:rsidR="001A1F93" w:rsidDel="005A6019" w:rsidRDefault="001A1F93" w:rsidP="001A1F93">
            <w:pPr>
              <w:cnfStyle w:val="000000100000" w:firstRow="0" w:lastRow="0" w:firstColumn="0" w:lastColumn="0" w:oddVBand="0" w:evenVBand="0" w:oddHBand="1" w:evenHBand="0" w:firstRowFirstColumn="0" w:firstRowLastColumn="0" w:lastRowFirstColumn="0" w:lastRowLastColumn="0"/>
              <w:rPr>
                <w:del w:id="320" w:author="Kelvin" w:date="2014-11-10T19:46:00Z"/>
              </w:rPr>
            </w:pPr>
            <w:del w:id="321" w:author="Kelvin" w:date="2014-11-10T19:46:00Z">
              <w:r w:rsidDel="005A6019">
                <w:delText>Tomorrow’s Tasks</w:delText>
              </w:r>
            </w:del>
          </w:p>
        </w:tc>
      </w:tr>
      <w:tr w:rsidR="001A1F93" w:rsidDel="005A6019" w14:paraId="3B58A389" w14:textId="08A7F2A9" w:rsidTr="00336288">
        <w:trPr>
          <w:del w:id="322"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323" w:author="Lim Wei Jie" w:date="2014-11-09T00:57:00Z">
              <w:tcPr>
                <w:tcW w:w="4788" w:type="dxa"/>
              </w:tcPr>
            </w:tcPrChange>
          </w:tcPr>
          <w:p w14:paraId="77EE9076" w14:textId="482FD877" w:rsidR="001A1F93" w:rsidDel="005A6019" w:rsidRDefault="001A1F93" w:rsidP="001A1F93">
            <w:pPr>
              <w:rPr>
                <w:del w:id="324" w:author="Kelvin" w:date="2014-11-10T19:46:00Z"/>
              </w:rPr>
            </w:pPr>
            <w:del w:id="325" w:author="Kelvin" w:date="2014-11-10T19:46:00Z">
              <w:r w:rsidDel="005A6019">
                <w:delText>#upc</w:delText>
              </w:r>
            </w:del>
          </w:p>
        </w:tc>
        <w:tc>
          <w:tcPr>
            <w:tcW w:w="4788" w:type="dxa"/>
            <w:tcPrChange w:id="326" w:author="Lim Wei Jie" w:date="2014-11-09T00:57:00Z">
              <w:tcPr>
                <w:tcW w:w="4788" w:type="dxa"/>
              </w:tcPr>
            </w:tcPrChange>
          </w:tcPr>
          <w:p w14:paraId="1628EEAA" w14:textId="29ED1E16" w:rsidR="001A1F93" w:rsidDel="005A6019" w:rsidRDefault="001A1F93" w:rsidP="001A1F93">
            <w:pPr>
              <w:cnfStyle w:val="000000000000" w:firstRow="0" w:lastRow="0" w:firstColumn="0" w:lastColumn="0" w:oddVBand="0" w:evenVBand="0" w:oddHBand="0" w:evenHBand="0" w:firstRowFirstColumn="0" w:firstRowLastColumn="0" w:lastRowFirstColumn="0" w:lastRowLastColumn="0"/>
              <w:rPr>
                <w:del w:id="327" w:author="Kelvin" w:date="2014-11-10T19:46:00Z"/>
              </w:rPr>
            </w:pPr>
            <w:del w:id="328" w:author="Kelvin" w:date="2014-11-10T19:46:00Z">
              <w:r w:rsidDel="005A6019">
                <w:delText>Upcoming Tasks</w:delText>
              </w:r>
            </w:del>
          </w:p>
        </w:tc>
      </w:tr>
      <w:tr w:rsidR="001A1F93" w:rsidDel="005A6019" w14:paraId="26148C96" w14:textId="64460C4C" w:rsidTr="00336288">
        <w:trPr>
          <w:cnfStyle w:val="000000100000" w:firstRow="0" w:lastRow="0" w:firstColumn="0" w:lastColumn="0" w:oddVBand="0" w:evenVBand="0" w:oddHBand="1" w:evenHBand="0" w:firstRowFirstColumn="0" w:firstRowLastColumn="0" w:lastRowFirstColumn="0" w:lastRowLastColumn="0"/>
          <w:del w:id="329"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330" w:author="Lim Wei Jie" w:date="2014-11-09T00:57:00Z">
              <w:tcPr>
                <w:tcW w:w="4788" w:type="dxa"/>
              </w:tcPr>
            </w:tcPrChange>
          </w:tcPr>
          <w:p w14:paraId="528685F3" w14:textId="73021CD9" w:rsidR="001A1F93" w:rsidDel="005A6019" w:rsidRDefault="001A1F93" w:rsidP="001A1F93">
            <w:pPr>
              <w:cnfStyle w:val="001000100000" w:firstRow="0" w:lastRow="0" w:firstColumn="1" w:lastColumn="0" w:oddVBand="0" w:evenVBand="0" w:oddHBand="1" w:evenHBand="0" w:firstRowFirstColumn="0" w:firstRowLastColumn="0" w:lastRowFirstColumn="0" w:lastRowLastColumn="0"/>
              <w:rPr>
                <w:del w:id="331" w:author="Kelvin" w:date="2014-11-10T19:46:00Z"/>
              </w:rPr>
            </w:pPr>
            <w:del w:id="332" w:author="Kelvin" w:date="2014-11-10T19:46:00Z">
              <w:r w:rsidDel="005A6019">
                <w:delText>#smd</w:delText>
              </w:r>
            </w:del>
          </w:p>
        </w:tc>
        <w:tc>
          <w:tcPr>
            <w:tcW w:w="4788" w:type="dxa"/>
            <w:tcPrChange w:id="333" w:author="Lim Wei Jie" w:date="2014-11-09T00:57:00Z">
              <w:tcPr>
                <w:tcW w:w="4788" w:type="dxa"/>
              </w:tcPr>
            </w:tcPrChange>
          </w:tcPr>
          <w:p w14:paraId="0DCDAA8D" w14:textId="632D84A1" w:rsidR="001A1F93" w:rsidDel="005A6019" w:rsidRDefault="001A1F93" w:rsidP="001A1F93">
            <w:pPr>
              <w:cnfStyle w:val="000000100000" w:firstRow="0" w:lastRow="0" w:firstColumn="0" w:lastColumn="0" w:oddVBand="0" w:evenVBand="0" w:oddHBand="1" w:evenHBand="0" w:firstRowFirstColumn="0" w:firstRowLastColumn="0" w:lastRowFirstColumn="0" w:lastRowLastColumn="0"/>
              <w:rPr>
                <w:del w:id="334" w:author="Kelvin" w:date="2014-11-10T19:46:00Z"/>
              </w:rPr>
            </w:pPr>
            <w:del w:id="335" w:author="Kelvin" w:date="2014-11-10T19:46:00Z">
              <w:r w:rsidDel="005A6019">
                <w:delText>Someday Tasks</w:delText>
              </w:r>
            </w:del>
          </w:p>
        </w:tc>
      </w:tr>
      <w:tr w:rsidR="001A1F93" w:rsidDel="005A6019" w14:paraId="4C607822" w14:textId="6C491D2E" w:rsidTr="00336288">
        <w:trPr>
          <w:del w:id="336"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337" w:author="Lim Wei Jie" w:date="2014-11-09T00:57:00Z">
              <w:tcPr>
                <w:tcW w:w="4788" w:type="dxa"/>
              </w:tcPr>
            </w:tcPrChange>
          </w:tcPr>
          <w:p w14:paraId="069AB9E0" w14:textId="74622517" w:rsidR="001A1F93" w:rsidDel="005A6019" w:rsidRDefault="001A1F93" w:rsidP="001A1F93">
            <w:pPr>
              <w:rPr>
                <w:del w:id="338" w:author="Kelvin" w:date="2014-11-10T19:46:00Z"/>
              </w:rPr>
            </w:pPr>
            <w:del w:id="339" w:author="Kelvin" w:date="2014-11-10T19:46:00Z">
              <w:r w:rsidDel="005A6019">
                <w:delText>#olp</w:delText>
              </w:r>
            </w:del>
          </w:p>
        </w:tc>
        <w:tc>
          <w:tcPr>
            <w:tcW w:w="4788" w:type="dxa"/>
            <w:tcPrChange w:id="340" w:author="Lim Wei Jie" w:date="2014-11-09T00:57:00Z">
              <w:tcPr>
                <w:tcW w:w="4788" w:type="dxa"/>
              </w:tcPr>
            </w:tcPrChange>
          </w:tcPr>
          <w:p w14:paraId="78D988C2" w14:textId="502310D2" w:rsidR="001A1F93" w:rsidDel="005A6019" w:rsidRDefault="001A1F93" w:rsidP="001A1F93">
            <w:pPr>
              <w:cnfStyle w:val="000000000000" w:firstRow="0" w:lastRow="0" w:firstColumn="0" w:lastColumn="0" w:oddVBand="0" w:evenVBand="0" w:oddHBand="0" w:evenHBand="0" w:firstRowFirstColumn="0" w:firstRowLastColumn="0" w:lastRowFirstColumn="0" w:lastRowLastColumn="0"/>
              <w:rPr>
                <w:del w:id="341" w:author="Kelvin" w:date="2014-11-10T19:46:00Z"/>
              </w:rPr>
            </w:pPr>
            <w:del w:id="342" w:author="Kelvin" w:date="2014-11-10T19:46:00Z">
              <w:r w:rsidDel="005A6019">
                <w:delText>Overlapping Tasks</w:delText>
              </w:r>
            </w:del>
          </w:p>
        </w:tc>
      </w:tr>
      <w:tr w:rsidR="001A1F93" w:rsidDel="005A6019" w14:paraId="661544CA" w14:textId="3B3189BB" w:rsidTr="00336288">
        <w:trPr>
          <w:cnfStyle w:val="000000100000" w:firstRow="0" w:lastRow="0" w:firstColumn="0" w:lastColumn="0" w:oddVBand="0" w:evenVBand="0" w:oddHBand="1" w:evenHBand="0" w:firstRowFirstColumn="0" w:firstRowLastColumn="0" w:lastRowFirstColumn="0" w:lastRowLastColumn="0"/>
          <w:del w:id="343" w:author="Kelvin" w:date="2014-11-10T19:46:00Z"/>
        </w:trPr>
        <w:tc>
          <w:tcPr>
            <w:cnfStyle w:val="001000000000" w:firstRow="0" w:lastRow="0" w:firstColumn="1" w:lastColumn="0" w:oddVBand="0" w:evenVBand="0" w:oddHBand="0" w:evenHBand="0" w:firstRowFirstColumn="0" w:firstRowLastColumn="0" w:lastRowFirstColumn="0" w:lastRowLastColumn="0"/>
            <w:tcW w:w="4788" w:type="dxa"/>
            <w:tcPrChange w:id="344" w:author="Lim Wei Jie" w:date="2014-11-09T00:57:00Z">
              <w:tcPr>
                <w:tcW w:w="4788" w:type="dxa"/>
              </w:tcPr>
            </w:tcPrChange>
          </w:tcPr>
          <w:p w14:paraId="777553FE" w14:textId="06EA6901" w:rsidR="001A1F93" w:rsidDel="005A6019" w:rsidRDefault="001A1F93" w:rsidP="001A1F93">
            <w:pPr>
              <w:cnfStyle w:val="001000100000" w:firstRow="0" w:lastRow="0" w:firstColumn="1" w:lastColumn="0" w:oddVBand="0" w:evenVBand="0" w:oddHBand="1" w:evenHBand="0" w:firstRowFirstColumn="0" w:firstRowLastColumn="0" w:lastRowFirstColumn="0" w:lastRowLastColumn="0"/>
              <w:rPr>
                <w:del w:id="345" w:author="Kelvin" w:date="2014-11-10T19:46:00Z"/>
              </w:rPr>
            </w:pPr>
            <w:del w:id="346" w:author="Kelvin" w:date="2014-11-10T19:46:00Z">
              <w:r w:rsidDel="005A6019">
                <w:delText>#dne</w:delText>
              </w:r>
            </w:del>
          </w:p>
        </w:tc>
        <w:tc>
          <w:tcPr>
            <w:tcW w:w="4788" w:type="dxa"/>
            <w:tcPrChange w:id="347" w:author="Lim Wei Jie" w:date="2014-11-09T00:57:00Z">
              <w:tcPr>
                <w:tcW w:w="4788" w:type="dxa"/>
              </w:tcPr>
            </w:tcPrChange>
          </w:tcPr>
          <w:p w14:paraId="6B242E68" w14:textId="2BECEC49" w:rsidR="001A1F93" w:rsidDel="005A6019" w:rsidRDefault="001A1F93" w:rsidP="001A1F93">
            <w:pPr>
              <w:cnfStyle w:val="000000100000" w:firstRow="0" w:lastRow="0" w:firstColumn="0" w:lastColumn="0" w:oddVBand="0" w:evenVBand="0" w:oddHBand="1" w:evenHBand="0" w:firstRowFirstColumn="0" w:firstRowLastColumn="0" w:lastRowFirstColumn="0" w:lastRowLastColumn="0"/>
              <w:rPr>
                <w:del w:id="348" w:author="Kelvin" w:date="2014-11-10T19:46:00Z"/>
              </w:rPr>
            </w:pPr>
            <w:del w:id="349" w:author="Kelvin" w:date="2014-11-10T19:46:00Z">
              <w:r w:rsidDel="005A6019">
                <w:delText>Done Tasks</w:delText>
              </w:r>
            </w:del>
          </w:p>
        </w:tc>
      </w:tr>
    </w:tbl>
    <w:p w14:paraId="7383ECA8" w14:textId="249D9F28" w:rsidR="001A1F93" w:rsidDel="005A6019" w:rsidRDefault="001A1F93" w:rsidP="001A1F93">
      <w:pPr>
        <w:rPr>
          <w:del w:id="350" w:author="Kelvin" w:date="2014-11-10T19:46:00Z"/>
        </w:rPr>
      </w:pPr>
      <w:del w:id="351" w:author="Kelvin" w:date="2014-11-10T19:46:00Z">
        <w:r w:rsidDel="005A6019">
          <w:br/>
          <w:delText xml:space="preserve">The </w:delText>
        </w:r>
        <w:r w:rsidRPr="001A1F93" w:rsidDel="005A6019">
          <w:rPr>
            <w:b/>
          </w:rPr>
          <w:delText>Custom Hashtags</w:delText>
        </w:r>
        <w:r w:rsidDel="005A6019">
          <w:delText xml:space="preserve"> section displays hashtags used by the user when adding tasks. They can be quickly used to organize tasks.</w:delText>
        </w:r>
      </w:del>
    </w:p>
    <w:p w14:paraId="6AD26E7B" w14:textId="3D26F9B9" w:rsidR="00472967" w:rsidRPr="00DD0BBB" w:rsidDel="005A6019" w:rsidRDefault="001A1F93" w:rsidP="001A1F93">
      <w:pPr>
        <w:rPr>
          <w:del w:id="352" w:author="Kelvin" w:date="2014-11-10T19:46:00Z"/>
          <w:rStyle w:val="Emphasis"/>
        </w:rPr>
      </w:pPr>
      <w:del w:id="353" w:author="Kelvin" w:date="2014-11-10T19:46:00Z">
        <w:r w:rsidDel="005A6019">
          <w:delText xml:space="preserve">The </w:delText>
        </w:r>
        <w:r w:rsidRPr="001A1F93" w:rsidDel="005A6019">
          <w:rPr>
            <w:b/>
          </w:rPr>
          <w:delText>Status and Help Bar</w:delText>
        </w:r>
        <w:r w:rsidDel="005A6019">
          <w:delText xml:space="preserve"> displays helpful context-sensitive hints and status messages for your actions. </w:delText>
        </w:r>
        <w:r w:rsidR="009C06CC" w:rsidRPr="001A1F93" w:rsidDel="005A6019">
          <w:br w:type="page"/>
        </w:r>
        <w:bookmarkStart w:id="354" w:name="_Toc403237661"/>
        <w:bookmarkStart w:id="355" w:name="_Toc403237705"/>
        <w:bookmarkStart w:id="356" w:name="_Toc403237869"/>
        <w:r w:rsidR="008C2A80" w:rsidRPr="00DD0BBB" w:rsidDel="005A6019">
          <w:rPr>
            <w:rStyle w:val="Emphasis"/>
            <w:noProof/>
            <w:lang w:val="en-SG" w:eastAsia="en-SG"/>
          </w:rPr>
          <mc:AlternateContent>
            <mc:Choice Requires="wps">
              <w:drawing>
                <wp:anchor distT="0" distB="0" distL="114300" distR="114300" simplePos="0" relativeHeight="251427840" behindDoc="0" locked="0" layoutInCell="1" allowOverlap="1" wp14:anchorId="2A4A736C" wp14:editId="413D5306">
                  <wp:simplePos x="0" y="0"/>
                  <wp:positionH relativeFrom="column">
                    <wp:posOffset>4267463</wp:posOffset>
                  </wp:positionH>
                  <wp:positionV relativeFrom="paragraph">
                    <wp:posOffset>399271</wp:posOffset>
                  </wp:positionV>
                  <wp:extent cx="2286000" cy="2286000"/>
                  <wp:effectExtent l="0" t="0" r="0" b="0"/>
                  <wp:wrapTight wrapText="bothSides">
                    <wp:wrapPolygon edited="0">
                      <wp:start x="360" y="540"/>
                      <wp:lineTo x="360" y="21060"/>
                      <wp:lineTo x="21060" y="21060"/>
                      <wp:lineTo x="21060" y="540"/>
                      <wp:lineTo x="360" y="540"/>
                    </wp:wrapPolygon>
                  </wp:wrapTight>
                  <wp:docPr id="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3FBE693" w14:textId="77777777" w:rsidR="00947A4B" w:rsidRDefault="00947A4B"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947A4B" w:rsidRDefault="00947A4B" w:rsidP="008C2A80">
                              <w:pPr>
                                <w:tabs>
                                  <w:tab w:val="left" w:pos="7305"/>
                                </w:tabs>
                              </w:pPr>
                              <w:r>
                                <w:t>You can also specify date ranges using the “</w:t>
                              </w:r>
                              <w:r w:rsidRPr="00426548">
                                <w:rPr>
                                  <w:b/>
                                </w:rPr>
                                <w:t>to</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A736C" id="Text Box 102" o:spid="_x0000_s1047" type="#_x0000_t202" style="position:absolute;margin-left:336pt;margin-top:31.45pt;width:180pt;height:180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zZ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" filled="f" stroked="f">
                  <v:textbox inset=",7.2pt,,7.2pt">
                    <w:txbxContent>
                      <w:p w14:paraId="53FBE693" w14:textId="77777777" w:rsidR="00947A4B" w:rsidRDefault="00947A4B" w:rsidP="008C2A80">
                        <w:pPr>
                          <w:tabs>
                            <w:tab w:val="left" w:pos="7305"/>
                          </w:tabs>
                        </w:pPr>
                        <w:r>
                          <w:t xml:space="preserve">Adding a task is as simple as typing it into the command bar. </w:t>
                        </w:r>
                        <w:r w:rsidRPr="00CA7707">
                          <w:rPr>
                            <w:b/>
                          </w:rPr>
                          <w:t>You do not have to follow strict formats,</w:t>
                        </w:r>
                        <w:r>
                          <w:t xml:space="preserve"> as the program naturally understands date and time.</w:t>
                        </w:r>
                      </w:p>
                      <w:p w14:paraId="4D1DC820" w14:textId="28670791" w:rsidR="00947A4B" w:rsidRDefault="00947A4B" w:rsidP="008C2A80">
                        <w:pPr>
                          <w:tabs>
                            <w:tab w:val="left" w:pos="7305"/>
                          </w:tabs>
                        </w:pPr>
                        <w:r>
                          <w:t>You can also specify date ranges using the “</w:t>
                        </w:r>
                        <w:r w:rsidRPr="00426548">
                          <w:rPr>
                            <w:b/>
                          </w:rPr>
                          <w:t>to</w:t>
                        </w:r>
                        <w:r>
                          <w:t>” keyword.</w:t>
                        </w:r>
                      </w:p>
                    </w:txbxContent>
                  </v:textbox>
                  <w10:wrap type="tight"/>
                </v:shape>
              </w:pict>
            </mc:Fallback>
          </mc:AlternateContent>
        </w:r>
        <w:r w:rsidR="00472967" w:rsidRPr="00DD0BBB" w:rsidDel="005A6019">
          <w:rPr>
            <w:rStyle w:val="Emphasis"/>
          </w:rPr>
          <w:delText>Adding a Task</w:delText>
        </w:r>
        <w:bookmarkEnd w:id="354"/>
        <w:bookmarkEnd w:id="355"/>
        <w:bookmarkEnd w:id="356"/>
      </w:del>
    </w:p>
    <w:p w14:paraId="0A9DCAC2" w14:textId="0189F838" w:rsidR="00DF1EF9" w:rsidDel="005A6019" w:rsidRDefault="00D3363D" w:rsidP="007B7679">
      <w:pPr>
        <w:rPr>
          <w:del w:id="357" w:author="Kelvin" w:date="2014-11-10T19:46:00Z"/>
        </w:rPr>
      </w:pPr>
      <w:del w:id="358" w:author="Kelvin" w:date="2014-11-10T19:46:00Z">
        <w:r w:rsidDel="005A6019">
          <w:rPr>
            <w:noProof/>
            <w:lang w:val="en-SG" w:eastAsia="en-SG"/>
          </w:rPr>
          <mc:AlternateContent>
            <mc:Choice Requires="wps">
              <w:drawing>
                <wp:anchor distT="0" distB="0" distL="114300" distR="114300" simplePos="0" relativeHeight="251437056" behindDoc="0" locked="0" layoutInCell="1" allowOverlap="1" wp14:anchorId="67CFBCB1" wp14:editId="22EEB74C">
                  <wp:simplePos x="0" y="0"/>
                  <wp:positionH relativeFrom="column">
                    <wp:posOffset>4337733</wp:posOffset>
                  </wp:positionH>
                  <wp:positionV relativeFrom="paragraph">
                    <wp:posOffset>3770103</wp:posOffset>
                  </wp:positionV>
                  <wp:extent cx="2286000" cy="2628900"/>
                  <wp:effectExtent l="0" t="0" r="0" b="0"/>
                  <wp:wrapTight wrapText="bothSides">
                    <wp:wrapPolygon edited="0">
                      <wp:start x="240" y="209"/>
                      <wp:lineTo x="240" y="21078"/>
                      <wp:lineTo x="21120" y="21078"/>
                      <wp:lineTo x="21120" y="209"/>
                      <wp:lineTo x="240" y="209"/>
                    </wp:wrapPolygon>
                  </wp:wrapTight>
                  <wp:docPr id="1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F27E5B0" w14:textId="4A3A896D" w:rsidR="00947A4B" w:rsidRDefault="00947A4B" w:rsidP="00BF5CD9">
                              <w:r>
                                <w:t xml:space="preserve">You can make use of the </w:t>
                              </w:r>
                              <w:r w:rsidRPr="00CA7707">
                                <w:rPr>
                                  <w:b/>
                                </w:rPr>
                                <w:t>hashtagging</w:t>
                              </w:r>
                              <w:r>
                                <w:t xml:space="preserve"> feature to organize your tasks. </w:t>
                              </w:r>
                              <w:del w:id="359" w:author="Kelvin Ang" w:date="2014-11-09T08:33:00Z">
                                <w:r w:rsidDel="00A94523">
                                  <w:delText>When hashtags are specified</w:delText>
                                </w:r>
                              </w:del>
                              <w:ins w:id="360" w:author="Kelvin Ang" w:date="2014-11-09T08:33:00Z">
                                <w:r>
                                  <w:t>You specify your own hashtags</w:t>
                                </w:r>
                              </w:ins>
                              <w:r>
                                <w:t xml:space="preserve">, they appear in the hashtag list </w:t>
                              </w:r>
                              <w:ins w:id="361" w:author="Kelvin Ang" w:date="2014-11-09T08:32:00Z">
                                <w:r>
                                  <w:t>on</w:t>
                                </w:r>
                              </w:ins>
                              <w:del w:id="362" w:author="Kelvin Ang" w:date="2014-11-09T08:32:00Z">
                                <w:r w:rsidDel="005634FA">
                                  <w:delText>at</w:delText>
                                </w:r>
                              </w:del>
                              <w:r>
                                <w:t xml:space="preserve"> the left.</w:t>
                              </w:r>
                            </w:p>
                            <w:p w14:paraId="3D9426A2" w14:textId="4DB5B43C" w:rsidR="00947A4B" w:rsidRDefault="00947A4B" w:rsidP="00BF5CD9">
                              <w:r>
                                <w:t xml:space="preserve">The recent added task will be highlighted in </w:t>
                              </w:r>
                              <w:r w:rsidRPr="00872ADC">
                                <w:rPr>
                                  <w:color w:val="00B0F0"/>
                                  <w:rPrChange w:id="363" w:author="zhen yu" w:date="2014-11-08T23:40:00Z">
                                    <w:rPr/>
                                  </w:rPrChange>
                                </w:rPr>
                                <w:t>cyan</w:t>
                              </w:r>
                              <w:del w:id="364" w:author="Kelvin Ang" w:date="2014-11-09T08:06:00Z">
                                <w:r w:rsidRPr="00872ADC" w:rsidDel="00851C98">
                                  <w:rPr>
                                    <w:color w:val="00B0F0"/>
                                    <w:rPrChange w:id="365" w:author="zhen yu" w:date="2014-11-08T23:40:00Z">
                                      <w:rPr/>
                                    </w:rPrChange>
                                  </w:rPr>
                                  <w:delText xml:space="preserve"> color</w:delText>
                                </w:r>
                              </w:del>
                              <w:r>
                                <w:t xml:space="preserve">. </w:t>
                              </w:r>
                            </w:p>
                            <w:p w14:paraId="63985CCA" w14:textId="4207FCB0" w:rsidR="00947A4B" w:rsidRDefault="00947A4B" w:rsidP="00BF5CD9">
                              <w:r>
                                <w:t xml:space="preserve">The </w:t>
                              </w:r>
                              <w:r w:rsidRPr="003A7D6F">
                                <w:rPr>
                                  <w:b/>
                                </w:rPr>
                                <w:t>Status and Help Bar</w:t>
                              </w:r>
                              <w:ins w:id="366" w:author="Kelvin Ang" w:date="2014-11-09T08:34:00Z">
                                <w:r>
                                  <w:t xml:space="preserve"> provides you constant feedback as you add a task.</w:t>
                                </w:r>
                              </w:ins>
                              <w:del w:id="367" w:author="Kelvin Ang" w:date="2014-11-09T08:34:00Z">
                                <w:r w:rsidDel="00954EF0">
                                  <w:delText xml:space="preserve"> </w:delText>
                                </w:r>
                              </w:del>
                              <w:del w:id="368" w:author="Kelvin Ang" w:date="2014-11-09T08:33:00Z">
                                <w:r w:rsidDel="00DA539C">
                                  <w:delText xml:space="preserve">displays the successful message </w:delText>
                                </w:r>
                                <w:r w:rsidDel="00954EF0">
                                  <w:delText xml:space="preserve">after you add a task. </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FBCB1" id="_x0000_s1048" type="#_x0000_t202" style="position:absolute;margin-left:341.55pt;margin-top:296.85pt;width:180pt;height:207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KwawIAAJQ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" filled="f" stroked="f">
                  <v:textbox inset=",7.2pt,,7.2pt">
                    <w:txbxContent>
                      <w:p w14:paraId="2F27E5B0" w14:textId="4A3A896D" w:rsidR="00947A4B" w:rsidRDefault="00947A4B" w:rsidP="00BF5CD9">
                        <w:r>
                          <w:t xml:space="preserve">You can make use of the </w:t>
                        </w:r>
                        <w:r w:rsidRPr="00CA7707">
                          <w:rPr>
                            <w:b/>
                          </w:rPr>
                          <w:t>hashtagging</w:t>
                        </w:r>
                        <w:r>
                          <w:t xml:space="preserve"> feature to organize your tasks. </w:t>
                        </w:r>
                        <w:del w:id="369" w:author="Kelvin Ang" w:date="2014-11-09T08:33:00Z">
                          <w:r w:rsidDel="00A94523">
                            <w:delText>When hashtags are specified</w:delText>
                          </w:r>
                        </w:del>
                        <w:ins w:id="370" w:author="Kelvin Ang" w:date="2014-11-09T08:33:00Z">
                          <w:r>
                            <w:t>You specify your own hashtags</w:t>
                          </w:r>
                        </w:ins>
                        <w:r>
                          <w:t xml:space="preserve">, they appear in the hashtag list </w:t>
                        </w:r>
                        <w:ins w:id="371" w:author="Kelvin Ang" w:date="2014-11-09T08:32:00Z">
                          <w:r>
                            <w:t>on</w:t>
                          </w:r>
                        </w:ins>
                        <w:del w:id="372" w:author="Kelvin Ang" w:date="2014-11-09T08:32:00Z">
                          <w:r w:rsidDel="005634FA">
                            <w:delText>at</w:delText>
                          </w:r>
                        </w:del>
                        <w:r>
                          <w:t xml:space="preserve"> the left.</w:t>
                        </w:r>
                      </w:p>
                      <w:p w14:paraId="3D9426A2" w14:textId="4DB5B43C" w:rsidR="00947A4B" w:rsidRDefault="00947A4B" w:rsidP="00BF5CD9">
                        <w:r>
                          <w:t xml:space="preserve">The recent added task will be highlighted in </w:t>
                        </w:r>
                        <w:r w:rsidRPr="00872ADC">
                          <w:rPr>
                            <w:color w:val="00B0F0"/>
                            <w:rPrChange w:id="373" w:author="zhen yu" w:date="2014-11-08T23:40:00Z">
                              <w:rPr/>
                            </w:rPrChange>
                          </w:rPr>
                          <w:t>cyan</w:t>
                        </w:r>
                        <w:del w:id="374" w:author="Kelvin Ang" w:date="2014-11-09T08:06:00Z">
                          <w:r w:rsidRPr="00872ADC" w:rsidDel="00851C98">
                            <w:rPr>
                              <w:color w:val="00B0F0"/>
                              <w:rPrChange w:id="375" w:author="zhen yu" w:date="2014-11-08T23:40:00Z">
                                <w:rPr/>
                              </w:rPrChange>
                            </w:rPr>
                            <w:delText xml:space="preserve"> color</w:delText>
                          </w:r>
                        </w:del>
                        <w:r>
                          <w:t xml:space="preserve">. </w:t>
                        </w:r>
                      </w:p>
                      <w:p w14:paraId="63985CCA" w14:textId="4207FCB0" w:rsidR="00947A4B" w:rsidRDefault="00947A4B" w:rsidP="00BF5CD9">
                        <w:r>
                          <w:t xml:space="preserve">The </w:t>
                        </w:r>
                        <w:r w:rsidRPr="003A7D6F">
                          <w:rPr>
                            <w:b/>
                          </w:rPr>
                          <w:t>Status and Help Bar</w:t>
                        </w:r>
                        <w:ins w:id="376" w:author="Kelvin Ang" w:date="2014-11-09T08:34:00Z">
                          <w:r>
                            <w:t xml:space="preserve"> provides you constant feedback as you add a task.</w:t>
                          </w:r>
                        </w:ins>
                        <w:del w:id="377" w:author="Kelvin Ang" w:date="2014-11-09T08:34:00Z">
                          <w:r w:rsidDel="00954EF0">
                            <w:delText xml:space="preserve"> </w:delText>
                          </w:r>
                        </w:del>
                        <w:del w:id="378" w:author="Kelvin Ang" w:date="2014-11-09T08:33:00Z">
                          <w:r w:rsidDel="00DA539C">
                            <w:delText xml:space="preserve">displays the successful message </w:delText>
                          </w:r>
                          <w:r w:rsidDel="00954EF0">
                            <w:delText xml:space="preserve">after you add a task. </w:delText>
                          </w:r>
                        </w:del>
                      </w:p>
                    </w:txbxContent>
                  </v:textbox>
                  <w10:wrap type="tight"/>
                </v:shape>
              </w:pict>
            </mc:Fallback>
          </mc:AlternateContent>
        </w:r>
        <w:r w:rsidR="008C2A80" w:rsidDel="005A6019">
          <w:rPr>
            <w:noProof/>
            <w:lang w:val="en-SG" w:eastAsia="en-SG"/>
          </w:rPr>
          <mc:AlternateContent>
            <mc:Choice Requires="wpg">
              <w:drawing>
                <wp:anchor distT="0" distB="0" distL="114300" distR="114300" simplePos="0" relativeHeight="251446272" behindDoc="0" locked="0" layoutInCell="1" allowOverlap="1" wp14:anchorId="2957F1A3" wp14:editId="230562FD">
                  <wp:simplePos x="0" y="0"/>
                  <wp:positionH relativeFrom="column">
                    <wp:posOffset>-1</wp:posOffset>
                  </wp:positionH>
                  <wp:positionV relativeFrom="paragraph">
                    <wp:posOffset>3279919</wp:posOffset>
                  </wp:positionV>
                  <wp:extent cx="4114430" cy="3135805"/>
                  <wp:effectExtent l="0" t="0" r="19685" b="26670"/>
                  <wp:wrapNone/>
                  <wp:docPr id="133" name="Group 133"/>
                  <wp:cNvGraphicFramePr/>
                  <a:graphic xmlns:a="http://schemas.openxmlformats.org/drawingml/2006/main">
                    <a:graphicData uri="http://schemas.microsoft.com/office/word/2010/wordprocessingGroup">
                      <wpg:wgp>
                        <wpg:cNvGrpSpPr/>
                        <wpg:grpSpPr>
                          <a:xfrm>
                            <a:off x="0" y="0"/>
                            <a:ext cx="4114430" cy="3135805"/>
                            <a:chOff x="0" y="43132"/>
                            <a:chExt cx="4114800" cy="3136126"/>
                          </a:xfrm>
                        </wpg:grpSpPr>
                        <wps:wsp>
                          <wps:cNvPr id="69" name="Rectangle 5"/>
                          <wps:cNvSpPr>
                            <a:spLocks noChangeArrowheads="1"/>
                          </wps:cNvSpPr>
                          <wps:spPr bwMode="auto">
                            <a:xfrm>
                              <a:off x="0" y="43132"/>
                              <a:ext cx="4114800" cy="185468"/>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9" name="AutoShape 71"/>
                          <wps:cNvCnPr>
                            <a:cxnSpLocks noChangeShapeType="1"/>
                            <a:endCxn id="112" idx="0"/>
                          </wps:cNvCnPr>
                          <wps:spPr bwMode="auto">
                            <a:xfrm>
                              <a:off x="2400300" y="228598"/>
                              <a:ext cx="41293" cy="237913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12" name="Rectangle 5"/>
                          <wps:cNvSpPr>
                            <a:spLocks noChangeArrowheads="1"/>
                          </wps:cNvSpPr>
                          <wps:spPr bwMode="auto">
                            <a:xfrm>
                              <a:off x="898543" y="2607758"/>
                              <a:ext cx="3086100" cy="5715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Rectangle 5"/>
                          <wps:cNvSpPr>
                            <a:spLocks noChangeArrowheads="1"/>
                          </wps:cNvSpPr>
                          <wps:spPr bwMode="auto">
                            <a:xfrm>
                              <a:off x="8627" y="2480094"/>
                              <a:ext cx="800100" cy="1143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4" name="AutoShape 71"/>
                          <wps:cNvCnPr>
                            <a:cxnSpLocks noChangeShapeType="1"/>
                            <a:endCxn id="113" idx="0"/>
                          </wps:cNvCnPr>
                          <wps:spPr bwMode="auto">
                            <a:xfrm flipH="1">
                              <a:off x="408677" y="228598"/>
                              <a:ext cx="1191523" cy="225146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E915B89" id="Group 133" o:spid="_x0000_s1026" style="position:absolute;margin-left:0;margin-top:258.25pt;width:323.95pt;height:246.9pt;z-index:251446272;mso-width-relative:margin;mso-height-relative:margin" coordorigin=",431" coordsize="41148,31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">
                  <v:rect id="Rectangle 5" o:spid="_x0000_s1027" style="position:absolute;top:431;width:41148;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AMMA&#10;AADbAAAADwAAAGRycy9kb3ducmV2LnhtbESPT2vCQBTE74LfYXlCb7pJEdHUNYSWgEerIh4f2Zc/&#10;NPs2za4x9dN3CwWPw8z8htmmo2nFQL1rLCuIFxEI4sLqhisF51M+X4NwHllja5kU/JCDdDedbDHR&#10;9s6fNBx9JQKEXYIKau+7REpX1GTQLWxHHLzS9gZ9kH0ldY/3ADetfI2ilTTYcFiosaP3moqv480o&#10;MMvcf8fDpkSMPg6X8vposuVJqZfZmL2B8DT6Z/i/vdcKVh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3IAMMAAADbAAAADwAAAAAAAAAAAAAAAACYAgAAZHJzL2Rv&#10;d25yZXYueG1sUEsFBgAAAAAEAAQA9QAAAIgDAAAAAA==&#10;" filled="f" strokecolor="fuchsia" strokeweight="1pt">
                    <v:stroke dashstyle="dash"/>
                  </v:rect>
                  <v:shape id="AutoShape 71" o:spid="_x0000_s1028" type="#_x0000_t32" style="position:absolute;left:24003;top:2285;width:412;height:23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sp8IAAADcAAAADwAAAGRycy9kb3ducmV2LnhtbERPTWsCMRC9C/6HMIXeNNFD1a1RqqB0&#10;LwW1FHobNtPN0s1kSbK6/femUOhtHu9z1tvBteJKITaeNcymCgRx5U3DtYb3y2GyBBETssHWM2n4&#10;oQjbzXi0xsL4G5/oek61yCEcC9RgU+oKKWNlyWGc+o44c18+OEwZhlqagLcc7lo5V+pJOmw4N1js&#10;aG+p+j73TkOrYr8r+4+jjbu3WRnmpVs0n1o/PgwvzyASDelf/Od+NXm+WsHvM/kC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Csp8IAAADcAAAADwAAAAAAAAAAAAAA&#10;AAChAgAAZHJzL2Rvd25yZXYueG1sUEsFBgAAAAAEAAQA+QAAAJADAAAAAA==&#10;" strokecolor="fuchsia" strokeweight="1pt">
                    <v:stroke dashstyle="dash" endarrow="open"/>
                  </v:shape>
                  <v:rect id="Rectangle 5" o:spid="_x0000_s1029" style="position:absolute;left:8985;top:26077;width:3086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YgsAA&#10;AADcAAAADwAAAGRycy9kb3ducmV2LnhtbERPS4vCMBC+L+x/CLPgbZtWRNZqFFEEj74Qj0MzfWAz&#10;qU2s1V9vFhb2Nh/fc2aL3tSio9ZVlhUkUQyCOLO64kLB6bj5/gHhPLLG2jIpeJKDxfzzY4aptg/e&#10;U3fwhQgh7FJUUHrfpFK6rCSDLrINceBy2xr0AbaF1C0+Qrip5TCOx9JgxaGhxIZWJWXXw90oMKON&#10;vyXdJEeM17tzfnlVy9FRqcFXv5yC8NT7f/Gfe6vD/GQIv8+EC+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MYgsAAAADcAAAADwAAAAAAAAAAAAAAAACYAgAAZHJzL2Rvd25y&#10;ZXYueG1sUEsFBgAAAAAEAAQA9QAAAIUDAAAAAA==&#10;" filled="f" strokecolor="fuchsia" strokeweight="1pt">
                    <v:stroke dashstyle="dash"/>
                  </v:rect>
                  <v:rect id="Rectangle 5" o:spid="_x0000_s1030" style="position:absolute;left:86;top:24800;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GcIA&#10;AADcAAAADwAAAGRycy9kb3ducmV2LnhtbERPS2vCQBC+C/0PyxR60920IjZ1FbEIPdpEpMchO3nQ&#10;7GzMbmPaX+8WBG/z8T1ntRltKwbqfeNYQzJTIIgLZxquNBzz/XQJwgdkg61j0vBLHjbrh8kKU+Mu&#10;/ElDFioRQ9inqKEOoUul9EVNFv3MdcSRK11vMUTYV9L0eInhtpXPSi2kxYZjQ40d7WoqvrMfq8HO&#10;9+GcDK8lono/nMqvv2Y7z7V+ehy3byACjeEuvrk/TJyfvMD/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70ZwgAAANwAAAAPAAAAAAAAAAAAAAAAAJgCAABkcnMvZG93&#10;bnJldi54bWxQSwUGAAAAAAQABAD1AAAAhwMAAAAA&#10;" filled="f" strokecolor="fuchsia" strokeweight="1pt">
                    <v:stroke dashstyle="dash"/>
                  </v:rect>
                  <v:shape id="AutoShape 71" o:spid="_x0000_s1031" type="#_x0000_t32" style="position:absolute;left:4086;top:2285;width:11916;height:225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DcIAAADcAAAADwAAAGRycy9kb3ducmV2LnhtbERPTWvCQBC9F/oflin0VjeKWI1ZpRWk&#10;InjQFs9jdpqEZmdDdoyxv74rFLzN431OtuxdrTpqQ+XZwHCQgCLOva24MPD1uX6ZggqCbLH2TAau&#10;FGC5eHzIMLX+wnvqDlKoGMIhRQOlSJNqHfKSHIaBb4gj9+1bhxJhW2jb4iWGu1qPkmSiHVYcG0ps&#10;aFVS/nM4OwMf44373e1ncjy+y3YX8FVO/mTM81P/Ngcl1Mtd/O/e2Dh/OIbbM/EC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RDcIAAADcAAAADwAAAAAAAAAAAAAA&#10;AAChAgAAZHJzL2Rvd25yZXYueG1sUEsFBgAAAAAEAAQA+QAAAJADAAAAAA==&#10;" strokecolor="fuchsia" strokeweight="1pt">
                    <v:stroke dashstyle="dash" endarrow="open"/>
                  </v:shape>
                </v:group>
              </w:pict>
            </mc:Fallback>
          </mc:AlternateContent>
        </w:r>
        <w:r w:rsidR="009915CD" w:rsidDel="005A6019">
          <w:rPr>
            <w:noProof/>
            <w:lang w:val="en-SG" w:eastAsia="en-SG"/>
          </w:rPr>
          <w:drawing>
            <wp:inline distT="0" distB="0" distL="0" distR="0" wp14:anchorId="3A4D9198" wp14:editId="20B34014">
              <wp:extent cx="4114800" cy="3737702"/>
              <wp:effectExtent l="0" t="0" r="0" b="0"/>
              <wp:docPr id="13" name="Picture 13" descr="Screenshot 2014-11-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4-11-08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14" cy="3737714"/>
                      </a:xfrm>
                      <a:prstGeom prst="rect">
                        <a:avLst/>
                      </a:prstGeom>
                      <a:noFill/>
                      <a:ln>
                        <a:noFill/>
                      </a:ln>
                    </pic:spPr>
                  </pic:pic>
                </a:graphicData>
              </a:graphic>
            </wp:inline>
          </w:drawing>
        </w:r>
      </w:del>
    </w:p>
    <w:p w14:paraId="04D1ED77" w14:textId="107B3797" w:rsidR="00177EE4" w:rsidDel="005A6019" w:rsidRDefault="00AD1104" w:rsidP="007B7679">
      <w:pPr>
        <w:rPr>
          <w:ins w:id="379" w:author="zhen yu" w:date="2014-11-08T22:45:00Z"/>
          <w:del w:id="380" w:author="Kelvin" w:date="2014-11-10T19:46:00Z"/>
        </w:rPr>
      </w:pPr>
      <w:del w:id="381" w:author="Kelvin" w:date="2014-11-10T19:46:00Z">
        <w:r w:rsidDel="005A6019">
          <w:rPr>
            <w:noProof/>
            <w:lang w:val="en-SG" w:eastAsia="en-SG"/>
          </w:rPr>
          <w:drawing>
            <wp:inline distT="0" distB="0" distL="0" distR="0" wp14:anchorId="2FACF446" wp14:editId="17AE13A3">
              <wp:extent cx="4114800" cy="3636498"/>
              <wp:effectExtent l="0" t="0" r="0" b="0"/>
              <wp:docPr id="111" name="Picture 111" descr="Macintosh HD:Users:linxiuqing:Dropbox:Screenshots:Screenshot 2014-11-08 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nxiuqing:Dropbox:Screenshots:Screenshot 2014-11-08 14.56.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3636498"/>
                      </a:xfrm>
                      <a:prstGeom prst="rect">
                        <a:avLst/>
                      </a:prstGeom>
                      <a:noFill/>
                      <a:ln>
                        <a:noFill/>
                      </a:ln>
                    </pic:spPr>
                  </pic:pic>
                </a:graphicData>
              </a:graphic>
            </wp:inline>
          </w:drawing>
        </w:r>
      </w:del>
    </w:p>
    <w:p w14:paraId="3EA0B0E1" w14:textId="33942B0D" w:rsidR="00837FAF" w:rsidRPr="00DD0BBB" w:rsidDel="005A6019" w:rsidRDefault="00837FAF" w:rsidP="00837FAF">
      <w:pPr>
        <w:rPr>
          <w:ins w:id="382" w:author="zhen yu" w:date="2014-11-08T23:33:00Z"/>
          <w:del w:id="383" w:author="Kelvin" w:date="2014-11-10T19:46:00Z"/>
          <w:rStyle w:val="Emphasis"/>
        </w:rPr>
      </w:pPr>
      <w:ins w:id="384" w:author="zhen yu" w:date="2014-11-08T23:33:00Z">
        <w:del w:id="385" w:author="Kelvin" w:date="2014-11-10T19:46:00Z">
          <w:r w:rsidDel="005A6019">
            <w:rPr>
              <w:rStyle w:val="Emphasis"/>
            </w:rPr>
            <w:delText xml:space="preserve">Adding </w:delText>
          </w:r>
        </w:del>
      </w:ins>
      <w:ins w:id="386" w:author="zhen yu" w:date="2014-11-08T23:34:00Z">
        <w:del w:id="387" w:author="Kelvin" w:date="2014-11-10T19:46:00Z">
          <w:r w:rsidDel="005A6019">
            <w:rPr>
              <w:rStyle w:val="Emphasis"/>
            </w:rPr>
            <w:delText>Deadline</w:delText>
          </w:r>
        </w:del>
      </w:ins>
      <w:ins w:id="388" w:author="zhen yu" w:date="2014-11-08T23:33:00Z">
        <w:del w:id="389" w:author="Kelvin" w:date="2014-11-10T19:46:00Z">
          <w:r w:rsidDel="005A6019">
            <w:rPr>
              <w:rStyle w:val="Emphasis"/>
            </w:rPr>
            <w:delText xml:space="preserve"> Tasks</w:delText>
          </w:r>
        </w:del>
      </w:ins>
    </w:p>
    <w:p w14:paraId="35AE7597" w14:textId="623C937E" w:rsidR="00837FAF" w:rsidDel="005A6019" w:rsidRDefault="00387117" w:rsidP="00837FAF">
      <w:pPr>
        <w:rPr>
          <w:ins w:id="390" w:author="zhen yu" w:date="2014-11-08T23:33:00Z"/>
          <w:del w:id="391" w:author="Kelvin" w:date="2014-11-10T19:46:00Z"/>
        </w:rPr>
      </w:pPr>
      <w:ins w:id="392" w:author="zhen yu" w:date="2014-11-08T23:36:00Z">
        <w:del w:id="393" w:author="Kelvin" w:date="2014-11-10T19:46:00Z">
          <w:r w:rsidRPr="00DD0BBB" w:rsidDel="005A6019">
            <w:rPr>
              <w:rStyle w:val="Emphasis"/>
              <w:noProof/>
              <w:lang w:val="en-SG" w:eastAsia="en-SG"/>
            </w:rPr>
            <mc:AlternateContent>
              <mc:Choice Requires="wps">
                <w:drawing>
                  <wp:anchor distT="0" distB="0" distL="114300" distR="114300" simplePos="0" relativeHeight="251639808" behindDoc="0" locked="0" layoutInCell="1" allowOverlap="1" wp14:anchorId="33D80A99" wp14:editId="5E0CFA43">
                    <wp:simplePos x="0" y="0"/>
                    <wp:positionH relativeFrom="column">
                      <wp:posOffset>4124325</wp:posOffset>
                    </wp:positionH>
                    <wp:positionV relativeFrom="paragraph">
                      <wp:posOffset>3611880</wp:posOffset>
                    </wp:positionV>
                    <wp:extent cx="2286000" cy="2628900"/>
                    <wp:effectExtent l="0" t="0" r="0" b="0"/>
                    <wp:wrapTight wrapText="bothSides">
                      <wp:wrapPolygon edited="0">
                        <wp:start x="360" y="470"/>
                        <wp:lineTo x="360" y="21130"/>
                        <wp:lineTo x="21060" y="21130"/>
                        <wp:lineTo x="21060" y="470"/>
                        <wp:lineTo x="360" y="470"/>
                      </wp:wrapPolygon>
                    </wp:wrapTight>
                    <wp:docPr id="6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557814F" w14:textId="038AEF35" w:rsidR="00947A4B" w:rsidRDefault="00947A4B" w:rsidP="00837FAF">
                                <w:ins w:id="394" w:author="zhen yu" w:date="2014-11-08T23:39:00Z">
                                  <w:r>
                                    <w:t>The task will be tagged with</w:t>
                                  </w:r>
                                  <w:del w:id="395" w:author="Kelvin Ang" w:date="2014-11-09T08:34:00Z">
                                    <w:r w:rsidDel="00E81452">
                                      <w:delText xml:space="preserve"> </w:delText>
                                    </w:r>
                                  </w:del>
                                </w:ins>
                                <w:ins w:id="396" w:author="Kelvin Ang" w:date="2014-11-09T08:34:00Z">
                                  <w:r>
                                    <w:t xml:space="preserve"> a </w:t>
                                  </w:r>
                                </w:ins>
                                <w:ins w:id="397" w:author="zhen yu" w:date="2014-11-08T23:39:00Z">
                                  <w:r>
                                    <w:t>“</w:t>
                                  </w:r>
                                  <w:r>
                                    <w:rPr>
                                      <w:b/>
                                    </w:rPr>
                                    <w:t>Deadline</w:t>
                                  </w:r>
                                  <w:r>
                                    <w:t>” icon.</w:t>
                                  </w:r>
                                </w:ins>
                                <w:del w:id="398" w:author="zhen yu" w:date="2014-11-08T23:39:00Z">
                                  <w:r w:rsidDel="007F02B6">
                                    <w:delText xml:space="preserve">If you </w:delText>
                                  </w:r>
                                </w:del>
                                <w:del w:id="399" w:author="zhen yu" w:date="2014-11-08T23:18:00Z">
                                  <w:r w:rsidDel="00177EE4">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A99" id="_x0000_s1049" type="#_x0000_t202" style="position:absolute;margin-left:324.75pt;margin-top:284.4pt;width:180pt;height:20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rT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" filled="f" stroked="f">
                    <v:textbox inset=",7.2pt,,7.2pt">
                      <w:txbxContent>
                        <w:p w14:paraId="1557814F" w14:textId="038AEF35" w:rsidR="00947A4B" w:rsidRDefault="00947A4B" w:rsidP="00837FAF">
                          <w:ins w:id="400" w:author="zhen yu" w:date="2014-11-08T23:39:00Z">
                            <w:r>
                              <w:t>The task will be tagged with</w:t>
                            </w:r>
                            <w:del w:id="401" w:author="Kelvin Ang" w:date="2014-11-09T08:34:00Z">
                              <w:r w:rsidDel="00E81452">
                                <w:delText xml:space="preserve"> </w:delText>
                              </w:r>
                            </w:del>
                          </w:ins>
                          <w:ins w:id="402" w:author="Kelvin Ang" w:date="2014-11-09T08:34:00Z">
                            <w:r>
                              <w:t xml:space="preserve"> a </w:t>
                            </w:r>
                          </w:ins>
                          <w:ins w:id="403" w:author="zhen yu" w:date="2014-11-08T23:39:00Z">
                            <w:r>
                              <w:t>“</w:t>
                            </w:r>
                            <w:r>
                              <w:rPr>
                                <w:b/>
                              </w:rPr>
                              <w:t>Deadline</w:t>
                            </w:r>
                            <w:r>
                              <w:t>” icon.</w:t>
                            </w:r>
                          </w:ins>
                          <w:del w:id="404" w:author="zhen yu" w:date="2014-11-08T23:39:00Z">
                            <w:r w:rsidDel="007F02B6">
                              <w:delText xml:space="preserve">If you </w:delText>
                            </w:r>
                          </w:del>
                          <w:del w:id="405" w:author="zhen yu" w:date="2014-11-08T23:18:00Z">
                            <w:r w:rsidDel="00177EE4">
                              <w:delText>are not sure which day to enter for a task, you can simple type the descriptions without date and time.</w:delText>
                            </w:r>
                          </w:del>
                        </w:p>
                      </w:txbxContent>
                    </v:textbox>
                    <w10:wrap type="tight"/>
                  </v:shape>
                </w:pict>
              </mc:Fallback>
            </mc:AlternateContent>
          </w:r>
        </w:del>
      </w:ins>
      <w:ins w:id="406" w:author="zhen yu" w:date="2014-11-08T23:38:00Z">
        <w:del w:id="407" w:author="Kelvin" w:date="2014-11-10T19:46:00Z">
          <w:r w:rsidR="00837FAF" w:rsidRPr="00837FAF" w:rsidDel="005A6019">
            <w:rPr>
              <w:noProof/>
              <w:lang w:val="en-SG" w:eastAsia="en-SG"/>
            </w:rPr>
            <mc:AlternateContent>
              <mc:Choice Requires="wps">
                <w:drawing>
                  <wp:anchor distT="0" distB="0" distL="114300" distR="114300" simplePos="0" relativeHeight="251695104" behindDoc="0" locked="0" layoutInCell="1" allowOverlap="1" wp14:anchorId="794E667B" wp14:editId="6693BC3F">
                    <wp:simplePos x="0" y="0"/>
                    <wp:positionH relativeFrom="column">
                      <wp:posOffset>2019300</wp:posOffset>
                    </wp:positionH>
                    <wp:positionV relativeFrom="paragraph">
                      <wp:posOffset>3221355</wp:posOffset>
                    </wp:positionV>
                    <wp:extent cx="390525" cy="1704975"/>
                    <wp:effectExtent l="0" t="0" r="104775" b="66675"/>
                    <wp:wrapNone/>
                    <wp:docPr id="65"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170497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7C12817" id="AutoShape 71" o:spid="_x0000_s1026" type="#_x0000_t32" style="position:absolute;margin-left:159pt;margin-top:253.65pt;width:30.75pt;height:13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" strokecolor="fuchsia" strokeweight="1pt">
                    <v:stroke dashstyle="dash" endarrow="open"/>
                  </v:shape>
                </w:pict>
              </mc:Fallback>
            </mc:AlternateContent>
          </w:r>
          <w:r w:rsidR="00837FAF" w:rsidRPr="00837FAF" w:rsidDel="005A6019">
            <w:rPr>
              <w:noProof/>
              <w:lang w:val="en-SG" w:eastAsia="en-SG"/>
            </w:rPr>
            <mc:AlternateContent>
              <mc:Choice Requires="wps">
                <w:drawing>
                  <wp:anchor distT="0" distB="0" distL="114300" distR="114300" simplePos="0" relativeHeight="251649024" behindDoc="0" locked="0" layoutInCell="1" allowOverlap="1" wp14:anchorId="64B01504" wp14:editId="0EF991BB">
                    <wp:simplePos x="0" y="0"/>
                    <wp:positionH relativeFrom="column">
                      <wp:posOffset>0</wp:posOffset>
                    </wp:positionH>
                    <wp:positionV relativeFrom="paragraph">
                      <wp:posOffset>3048000</wp:posOffset>
                    </wp:positionV>
                    <wp:extent cx="3942080" cy="182553"/>
                    <wp:effectExtent l="0" t="0" r="0" b="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2080" cy="1825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anchor>
                </w:drawing>
              </mc:Choice>
              <mc:Fallback>
                <w:pict>
                  <v:rect w14:anchorId="7FE75F95" id="Rectangle 5" o:spid="_x0000_s1026" style="position:absolute;margin-left:0;margin-top:240pt;width:310.4pt;height:14.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" filled="f" strokecolor="fuchsia" strokeweight="1pt">
                    <v:stroke dashstyle="dash"/>
                  </v:rect>
                </w:pict>
              </mc:Fallback>
            </mc:AlternateContent>
          </w:r>
        </w:del>
      </w:ins>
      <w:ins w:id="408" w:author="zhen yu" w:date="2014-11-08T23:33:00Z">
        <w:del w:id="409" w:author="Kelvin" w:date="2014-11-10T19:46:00Z">
          <w:r w:rsidR="00837FAF" w:rsidRPr="00DD0BBB" w:rsidDel="005A6019">
            <w:rPr>
              <w:rStyle w:val="Emphasis"/>
              <w:noProof/>
              <w:lang w:val="en-SG" w:eastAsia="en-SG"/>
            </w:rPr>
            <mc:AlternateContent>
              <mc:Choice Requires="wps">
                <w:drawing>
                  <wp:anchor distT="0" distB="0" distL="114300" distR="114300" simplePos="0" relativeHeight="251630592" behindDoc="0" locked="0" layoutInCell="1" allowOverlap="1" wp14:anchorId="00E1F122" wp14:editId="6ADF1531">
                    <wp:simplePos x="0" y="0"/>
                    <wp:positionH relativeFrom="column">
                      <wp:posOffset>4088262</wp:posOffset>
                    </wp:positionH>
                    <wp:positionV relativeFrom="paragraph">
                      <wp:posOffset>7452</wp:posOffset>
                    </wp:positionV>
                    <wp:extent cx="2286000" cy="2628900"/>
                    <wp:effectExtent l="0" t="0" r="0" b="0"/>
                    <wp:wrapTight wrapText="bothSides">
                      <wp:wrapPolygon edited="0">
                        <wp:start x="360" y="470"/>
                        <wp:lineTo x="360" y="21130"/>
                        <wp:lineTo x="21060" y="21130"/>
                        <wp:lineTo x="21060" y="470"/>
                        <wp:lineTo x="360" y="470"/>
                      </wp:wrapPolygon>
                    </wp:wrapTight>
                    <wp:docPr id="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98F6EF6" w14:textId="05821791" w:rsidR="00947A4B" w:rsidRDefault="00947A4B" w:rsidP="00837FAF">
                                <w:r>
                                  <w:t xml:space="preserve">If you </w:t>
                                </w:r>
                                <w:ins w:id="410" w:author="zhen yu" w:date="2014-11-08T23:38:00Z">
                                  <w:r>
                                    <w:t xml:space="preserve">need to add a task with </w:t>
                                  </w:r>
                                </w:ins>
                                <w:ins w:id="411" w:author="Kelvin Ang" w:date="2014-11-09T07:46:00Z">
                                  <w:r>
                                    <w:t xml:space="preserve">a </w:t>
                                  </w:r>
                                </w:ins>
                                <w:ins w:id="412" w:author="zhen yu" w:date="2014-11-08T23:38:00Z">
                                  <w:r>
                                    <w:t xml:space="preserve">deadline, simply </w:t>
                                  </w:r>
                                </w:ins>
                                <w:ins w:id="413" w:author="zhen yu" w:date="2014-11-08T23:39:00Z">
                                  <w:r>
                                    <w:t>use the keyword “</w:t>
                                  </w:r>
                                  <w:r w:rsidRPr="00837FAF">
                                    <w:rPr>
                                      <w:b/>
                                      <w:rPrChange w:id="414" w:author="zhen yu" w:date="2014-11-08T23:39:00Z">
                                        <w:rPr/>
                                      </w:rPrChange>
                                    </w:rPr>
                                    <w:t>by</w:t>
                                  </w:r>
                                  <w:r>
                                    <w:t>”.</w:t>
                                  </w:r>
                                </w:ins>
                                <w:del w:id="415" w:author="zhen yu" w:date="2014-11-08T23:38:00Z">
                                  <w:r w:rsidDel="00837FAF">
                                    <w:delText>are not sure which day to enter for a task, you can simple type the descriptions without date and time.</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1F122" id="_x0000_s1050" type="#_x0000_t202" style="position:absolute;margin-left:321.9pt;margin-top:.6pt;width:180pt;height:20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rRagIAAJM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" filled="f" stroked="f">
                    <v:textbox inset=",7.2pt,,7.2pt">
                      <w:txbxContent>
                        <w:p w14:paraId="698F6EF6" w14:textId="05821791" w:rsidR="00947A4B" w:rsidRDefault="00947A4B" w:rsidP="00837FAF">
                          <w:r>
                            <w:t xml:space="preserve">If you </w:t>
                          </w:r>
                          <w:ins w:id="416" w:author="zhen yu" w:date="2014-11-08T23:38:00Z">
                            <w:r>
                              <w:t xml:space="preserve">need to add a task with </w:t>
                            </w:r>
                          </w:ins>
                          <w:ins w:id="417" w:author="Kelvin Ang" w:date="2014-11-09T07:46:00Z">
                            <w:r>
                              <w:t xml:space="preserve">a </w:t>
                            </w:r>
                          </w:ins>
                          <w:ins w:id="418" w:author="zhen yu" w:date="2014-11-08T23:38:00Z">
                            <w:r>
                              <w:t xml:space="preserve">deadline, simply </w:t>
                            </w:r>
                          </w:ins>
                          <w:ins w:id="419" w:author="zhen yu" w:date="2014-11-08T23:39:00Z">
                            <w:r>
                              <w:t>use the keyword “</w:t>
                            </w:r>
                            <w:r w:rsidRPr="00837FAF">
                              <w:rPr>
                                <w:b/>
                                <w:rPrChange w:id="420" w:author="zhen yu" w:date="2014-11-08T23:39:00Z">
                                  <w:rPr/>
                                </w:rPrChange>
                              </w:rPr>
                              <w:t>by</w:t>
                            </w:r>
                            <w:r>
                              <w:t>”.</w:t>
                            </w:r>
                          </w:ins>
                          <w:del w:id="421" w:author="zhen yu" w:date="2014-11-08T23:38:00Z">
                            <w:r w:rsidDel="00837FAF">
                              <w:delText>are not sure which day to enter for a task, you can simple type the descriptions without date and time.</w:delText>
                            </w:r>
                          </w:del>
                        </w:p>
                      </w:txbxContent>
                    </v:textbox>
                    <w10:wrap type="tight"/>
                  </v:shape>
                </w:pict>
              </mc:Fallback>
            </mc:AlternateContent>
          </w:r>
          <w:r w:rsidR="00837FAF" w:rsidRPr="009373E0" w:rsidDel="005A6019">
            <w:rPr>
              <w:noProof/>
              <w:lang w:eastAsia="zh-CN"/>
            </w:rPr>
            <w:delText xml:space="preserve"> </w:delText>
          </w:r>
        </w:del>
      </w:ins>
      <w:ins w:id="422" w:author="zhen yu" w:date="2014-11-08T23:34:00Z">
        <w:del w:id="423" w:author="Kelvin" w:date="2014-11-10T19:46:00Z">
          <w:r w:rsidR="00837FAF" w:rsidDel="005A6019">
            <w:rPr>
              <w:noProof/>
              <w:lang w:val="en-SG" w:eastAsia="en-SG"/>
            </w:rPr>
            <w:drawing>
              <wp:inline distT="0" distB="0" distL="0" distR="0" wp14:anchorId="7437CFC8" wp14:editId="63F2FB13">
                <wp:extent cx="3838575" cy="34950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5" t="4760" r="26828" b="21894"/>
                        <a:stretch/>
                      </pic:blipFill>
                      <pic:spPr bwMode="auto">
                        <a:xfrm>
                          <a:off x="0" y="0"/>
                          <a:ext cx="3844214" cy="3500174"/>
                        </a:xfrm>
                        <a:prstGeom prst="rect">
                          <a:avLst/>
                        </a:prstGeom>
                        <a:ln>
                          <a:noFill/>
                        </a:ln>
                        <a:extLst>
                          <a:ext uri="{53640926-AAD7-44D8-BBD7-CCE9431645EC}">
                            <a14:shadowObscured xmlns:a14="http://schemas.microsoft.com/office/drawing/2010/main"/>
                          </a:ext>
                        </a:extLst>
                      </pic:spPr>
                    </pic:pic>
                  </a:graphicData>
                </a:graphic>
              </wp:inline>
            </w:drawing>
          </w:r>
        </w:del>
      </w:ins>
    </w:p>
    <w:p w14:paraId="7C3B6E9E" w14:textId="2C06CE71" w:rsidR="00837FAF" w:rsidDel="005A6019" w:rsidRDefault="00837FAF" w:rsidP="00432946">
      <w:pPr>
        <w:rPr>
          <w:ins w:id="424" w:author="zhen yu" w:date="2014-11-08T23:33:00Z"/>
          <w:del w:id="425" w:author="Kelvin" w:date="2014-11-10T19:46:00Z"/>
          <w:rStyle w:val="Emphasis"/>
        </w:rPr>
      </w:pPr>
      <w:ins w:id="426" w:author="zhen yu" w:date="2014-11-08T23:38:00Z">
        <w:del w:id="427" w:author="Kelvin" w:date="2014-11-10T19:46:00Z">
          <w:r w:rsidRPr="00837FAF" w:rsidDel="005A6019">
            <w:rPr>
              <w:noProof/>
              <w:lang w:val="en-SG" w:eastAsia="en-SG"/>
            </w:rPr>
            <mc:AlternateContent>
              <mc:Choice Requires="wps">
                <w:drawing>
                  <wp:anchor distT="0" distB="0" distL="114300" distR="114300" simplePos="0" relativeHeight="251676672" behindDoc="0" locked="0" layoutInCell="1" allowOverlap="1" wp14:anchorId="295235F3" wp14:editId="1FD040E1">
                    <wp:simplePos x="0" y="0"/>
                    <wp:positionH relativeFrom="column">
                      <wp:posOffset>752475</wp:posOffset>
                    </wp:positionH>
                    <wp:positionV relativeFrom="paragraph">
                      <wp:posOffset>1363980</wp:posOffset>
                    </wp:positionV>
                    <wp:extent cx="3095625" cy="742950"/>
                    <wp:effectExtent l="0" t="0" r="28575" b="19050"/>
                    <wp:wrapNone/>
                    <wp:docPr id="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742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D8DC017" id="Rectangle 5" o:spid="_x0000_s1026" style="position:absolute;margin-left:59.25pt;margin-top:107.4pt;width:243.75pt;height:5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" filled="f" strokecolor="fuchsia" strokeweight="1pt">
                    <v:stroke dashstyle="dash"/>
                  </v:rect>
                </w:pict>
              </mc:Fallback>
            </mc:AlternateContent>
          </w:r>
        </w:del>
      </w:ins>
      <w:ins w:id="428" w:author="zhen yu" w:date="2014-11-08T23:36:00Z">
        <w:del w:id="429" w:author="Kelvin" w:date="2014-11-10T19:46:00Z">
          <w:r w:rsidDel="005A6019">
            <w:rPr>
              <w:noProof/>
              <w:lang w:val="en-SG" w:eastAsia="en-SG"/>
            </w:rPr>
            <w:drawing>
              <wp:inline distT="0" distB="0" distL="0" distR="0" wp14:anchorId="0C5C5974" wp14:editId="31E33922">
                <wp:extent cx="3866510" cy="34334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884" t="4758" r="26763" b="23604"/>
                        <a:stretch/>
                      </pic:blipFill>
                      <pic:spPr bwMode="auto">
                        <a:xfrm>
                          <a:off x="0" y="0"/>
                          <a:ext cx="3877053" cy="3442807"/>
                        </a:xfrm>
                        <a:prstGeom prst="rect">
                          <a:avLst/>
                        </a:prstGeom>
                        <a:ln>
                          <a:noFill/>
                        </a:ln>
                        <a:extLst>
                          <a:ext uri="{53640926-AAD7-44D8-BBD7-CCE9431645EC}">
                            <a14:shadowObscured xmlns:a14="http://schemas.microsoft.com/office/drawing/2010/main"/>
                          </a:ext>
                        </a:extLst>
                      </pic:spPr>
                    </pic:pic>
                  </a:graphicData>
                </a:graphic>
              </wp:inline>
            </w:drawing>
          </w:r>
        </w:del>
      </w:ins>
    </w:p>
    <w:p w14:paraId="6551E4B5" w14:textId="1B45FCC5" w:rsidR="00837FAF" w:rsidDel="005A6019" w:rsidRDefault="00837FAF">
      <w:pPr>
        <w:rPr>
          <w:ins w:id="430" w:author="zhen yu" w:date="2014-11-08T23:33:00Z"/>
          <w:del w:id="431" w:author="Kelvin" w:date="2014-11-10T19:46:00Z"/>
          <w:rStyle w:val="Emphasis"/>
        </w:rPr>
      </w:pPr>
      <w:ins w:id="432" w:author="zhen yu" w:date="2014-11-08T23:33:00Z">
        <w:del w:id="433" w:author="Kelvin" w:date="2014-11-10T19:46:00Z">
          <w:r w:rsidDel="005A6019">
            <w:rPr>
              <w:rStyle w:val="Emphasis"/>
            </w:rPr>
            <w:br w:type="page"/>
          </w:r>
        </w:del>
      </w:ins>
    </w:p>
    <w:p w14:paraId="72010399" w14:textId="3D94D248" w:rsidR="00432946" w:rsidRPr="00DD0BBB" w:rsidDel="005A6019" w:rsidRDefault="00387117" w:rsidP="00432946">
      <w:pPr>
        <w:rPr>
          <w:ins w:id="434" w:author="zhen yu" w:date="2014-11-08T22:45:00Z"/>
          <w:del w:id="435" w:author="Kelvin" w:date="2014-11-10T19:46:00Z"/>
          <w:rStyle w:val="Emphasis"/>
        </w:rPr>
      </w:pPr>
      <w:ins w:id="436" w:author="zhen yu" w:date="2014-11-08T22:45:00Z">
        <w:del w:id="437" w:author="Kelvin" w:date="2014-11-10T19:46:00Z">
          <w:r w:rsidRPr="00DD0BBB" w:rsidDel="005A6019">
            <w:rPr>
              <w:rStyle w:val="Emphasis"/>
              <w:noProof/>
              <w:lang w:val="en-SG" w:eastAsia="en-SG"/>
            </w:rPr>
            <mc:AlternateContent>
              <mc:Choice Requires="wps">
                <w:drawing>
                  <wp:anchor distT="0" distB="0" distL="114300" distR="114300" simplePos="0" relativeHeight="251612160" behindDoc="0" locked="0" layoutInCell="1" allowOverlap="1" wp14:anchorId="4909DFFB" wp14:editId="6FF17681">
                    <wp:simplePos x="0" y="0"/>
                    <wp:positionH relativeFrom="column">
                      <wp:posOffset>4078605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2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DB8EC0B" w14:textId="3763FC80" w:rsidR="00947A4B" w:rsidRDefault="00947A4B" w:rsidP="00432946">
                                <w:pPr>
                                  <w:rPr>
                                    <w:ins w:id="438" w:author="Kelvin Ang" w:date="2014-11-09T08:01:00Z"/>
                                  </w:rPr>
                                </w:pPr>
                                <w:ins w:id="439" w:author="zhen yu" w:date="2014-11-08T22:46:00Z">
                                  <w:r>
                                    <w:t>If you are not sure which day to enter for a task,</w:t>
                                  </w:r>
                                </w:ins>
                                <w:ins w:id="440" w:author="zhen yu" w:date="2014-11-08T22:47:00Z">
                                  <w:r>
                                    <w:t xml:space="preserve"> </w:t>
                                  </w:r>
                                  <w:del w:id="441" w:author="Kelvin Ang" w:date="2014-11-09T08:35:00Z">
                                    <w:r w:rsidDel="002E5132">
                                      <w:delText xml:space="preserve">you can simply </w:delText>
                                    </w:r>
                                  </w:del>
                                  <w:del w:id="442" w:author="Kelvin Ang" w:date="2014-11-09T08:34:00Z">
                                    <w:r w:rsidDel="002E5132">
                                      <w:delText xml:space="preserve">type the descriptions without </w:delText>
                                    </w:r>
                                  </w:del>
                                  <w:del w:id="443" w:author="Kelvin Ang" w:date="2014-11-09T08:35:00Z">
                                    <w:r w:rsidDel="002E5132">
                                      <w:delText>date and time</w:delText>
                                    </w:r>
                                  </w:del>
                                </w:ins>
                                <w:ins w:id="444" w:author="Kelvin Ang" w:date="2014-11-09T08:35:00Z">
                                  <w:r>
                                    <w:t>you can just enter the description</w:t>
                                  </w:r>
                                </w:ins>
                                <w:ins w:id="445" w:author="zhen yu" w:date="2014-11-08T22:47:00Z">
                                  <w:r>
                                    <w:t>.</w:t>
                                  </w:r>
                                </w:ins>
                              </w:p>
                              <w:p w14:paraId="655233A8" w14:textId="4DC57060" w:rsidR="00947A4B" w:rsidDel="009373E0" w:rsidRDefault="00947A4B" w:rsidP="00432946">
                                <w:pPr>
                                  <w:tabs>
                                    <w:tab w:val="left" w:pos="7305"/>
                                  </w:tabs>
                                  <w:rPr>
                                    <w:del w:id="446" w:author="zhen yu" w:date="2014-11-08T22:46:00Z"/>
                                  </w:rPr>
                                </w:pPr>
                                <w:ins w:id="447" w:author="Kelvin Ang" w:date="2014-11-09T08:01:00Z">
                                  <w:r>
                                    <w:t xml:space="preserve">These tasks will appear in the </w:t>
                                  </w:r>
                                </w:ins>
                                <w:ins w:id="448" w:author="Kelvin Ang" w:date="2014-11-09T08:02:00Z">
                                  <w:r w:rsidRPr="00445045">
                                    <w:rPr>
                                      <w:b/>
                                      <w:rPrChange w:id="449" w:author="Kelvin Ang" w:date="2014-11-09T08:02:00Z">
                                        <w:rPr/>
                                      </w:rPrChange>
                                    </w:rPr>
                                    <w:t>“</w:t>
                                  </w:r>
                                </w:ins>
                                <w:ins w:id="450" w:author="Kelvin Ang" w:date="2014-11-09T08:01:00Z">
                                  <w:r w:rsidRPr="00445045">
                                    <w:rPr>
                                      <w:b/>
                                      <w:rPrChange w:id="451" w:author="Kelvin Ang" w:date="2014-11-09T08:02:00Z">
                                        <w:rPr/>
                                      </w:rPrChange>
                                    </w:rPr>
                                    <w:t>#smd</w:t>
                                  </w:r>
                                </w:ins>
                                <w:ins w:id="452" w:author="Kelvin Ang" w:date="2014-11-09T08:02:00Z">
                                  <w:r w:rsidRPr="00445045">
                                    <w:rPr>
                                      <w:b/>
                                      <w:rPrChange w:id="453" w:author="Kelvin Ang" w:date="2014-11-09T08:02:00Z">
                                        <w:rPr/>
                                      </w:rPrChange>
                                    </w:rPr>
                                    <w:t>”</w:t>
                                  </w:r>
                                </w:ins>
                                <w:ins w:id="454" w:author="Kelvin Ang" w:date="2014-11-09T08:01:00Z">
                                  <w:r>
                                    <w:t xml:space="preserve"> category.</w:t>
                                  </w:r>
                                </w:ins>
                                <w:del w:id="455"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947A4B" w:rsidRDefault="00947A4B" w:rsidP="0043294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9DFFB" id="_x0000_s1051" type="#_x0000_t202" style="position:absolute;margin-left:321.15pt;margin-top:33.4pt;width:180pt;height:20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KB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" filled="f" stroked="f">
                    <v:textbox inset=",7.2pt,,7.2pt">
                      <w:txbxContent>
                        <w:p w14:paraId="7DB8EC0B" w14:textId="3763FC80" w:rsidR="00947A4B" w:rsidRDefault="00947A4B" w:rsidP="00432946">
                          <w:pPr>
                            <w:rPr>
                              <w:ins w:id="456" w:author="Kelvin Ang" w:date="2014-11-09T08:01:00Z"/>
                            </w:rPr>
                          </w:pPr>
                          <w:ins w:id="457" w:author="zhen yu" w:date="2014-11-08T22:46:00Z">
                            <w:r>
                              <w:t>If you are not sure which day to enter for a task,</w:t>
                            </w:r>
                          </w:ins>
                          <w:ins w:id="458" w:author="zhen yu" w:date="2014-11-08T22:47:00Z">
                            <w:r>
                              <w:t xml:space="preserve"> </w:t>
                            </w:r>
                            <w:del w:id="459" w:author="Kelvin Ang" w:date="2014-11-09T08:35:00Z">
                              <w:r w:rsidDel="002E5132">
                                <w:delText xml:space="preserve">you can simply </w:delText>
                              </w:r>
                            </w:del>
                            <w:del w:id="460" w:author="Kelvin Ang" w:date="2014-11-09T08:34:00Z">
                              <w:r w:rsidDel="002E5132">
                                <w:delText xml:space="preserve">type the descriptions without </w:delText>
                              </w:r>
                            </w:del>
                            <w:del w:id="461" w:author="Kelvin Ang" w:date="2014-11-09T08:35:00Z">
                              <w:r w:rsidDel="002E5132">
                                <w:delText>date and time</w:delText>
                              </w:r>
                            </w:del>
                          </w:ins>
                          <w:ins w:id="462" w:author="Kelvin Ang" w:date="2014-11-09T08:35:00Z">
                            <w:r>
                              <w:t>you can just enter the description</w:t>
                            </w:r>
                          </w:ins>
                          <w:ins w:id="463" w:author="zhen yu" w:date="2014-11-08T22:47:00Z">
                            <w:r>
                              <w:t>.</w:t>
                            </w:r>
                          </w:ins>
                        </w:p>
                        <w:p w14:paraId="655233A8" w14:textId="4DC57060" w:rsidR="00947A4B" w:rsidDel="009373E0" w:rsidRDefault="00947A4B" w:rsidP="00432946">
                          <w:pPr>
                            <w:tabs>
                              <w:tab w:val="left" w:pos="7305"/>
                            </w:tabs>
                            <w:rPr>
                              <w:del w:id="464" w:author="zhen yu" w:date="2014-11-08T22:46:00Z"/>
                            </w:rPr>
                          </w:pPr>
                          <w:ins w:id="465" w:author="Kelvin Ang" w:date="2014-11-09T08:01:00Z">
                            <w:r>
                              <w:t xml:space="preserve">These tasks will appear in the </w:t>
                            </w:r>
                          </w:ins>
                          <w:ins w:id="466" w:author="Kelvin Ang" w:date="2014-11-09T08:02:00Z">
                            <w:r w:rsidRPr="00445045">
                              <w:rPr>
                                <w:b/>
                                <w:rPrChange w:id="467" w:author="Kelvin Ang" w:date="2014-11-09T08:02:00Z">
                                  <w:rPr/>
                                </w:rPrChange>
                              </w:rPr>
                              <w:t>“</w:t>
                            </w:r>
                          </w:ins>
                          <w:ins w:id="468" w:author="Kelvin Ang" w:date="2014-11-09T08:01:00Z">
                            <w:r w:rsidRPr="00445045">
                              <w:rPr>
                                <w:b/>
                                <w:rPrChange w:id="469" w:author="Kelvin Ang" w:date="2014-11-09T08:02:00Z">
                                  <w:rPr/>
                                </w:rPrChange>
                              </w:rPr>
                              <w:t>#smd</w:t>
                            </w:r>
                          </w:ins>
                          <w:ins w:id="470" w:author="Kelvin Ang" w:date="2014-11-09T08:02:00Z">
                            <w:r w:rsidRPr="00445045">
                              <w:rPr>
                                <w:b/>
                                <w:rPrChange w:id="471" w:author="Kelvin Ang" w:date="2014-11-09T08:02:00Z">
                                  <w:rPr/>
                                </w:rPrChange>
                              </w:rPr>
                              <w:t>”</w:t>
                            </w:r>
                          </w:ins>
                          <w:ins w:id="472" w:author="Kelvin Ang" w:date="2014-11-09T08:01:00Z">
                            <w:r>
                              <w:t xml:space="preserve"> category.</w:t>
                            </w:r>
                          </w:ins>
                          <w:del w:id="473" w:author="zhen yu" w:date="2014-11-08T22:46:00Z">
                            <w:r w:rsidDel="009373E0">
                              <w:delText>You can block out timeslots for a task using the “</w:delText>
                            </w:r>
                            <w:r w:rsidRPr="00426548" w:rsidDel="009373E0">
                              <w:rPr>
                                <w:b/>
                              </w:rPr>
                              <w:delText>or</w:delText>
                            </w:r>
                            <w:r w:rsidDel="009373E0">
                              <w:delText>” keyword.</w:delText>
                            </w:r>
                          </w:del>
                        </w:p>
                        <w:p w14:paraId="1D94A40D" w14:textId="77777777" w:rsidR="00947A4B" w:rsidRDefault="00947A4B" w:rsidP="00432946"/>
                      </w:txbxContent>
                    </v:textbox>
                    <w10:wrap type="tight"/>
                  </v:shape>
                </w:pict>
              </mc:Fallback>
            </mc:AlternateContent>
          </w:r>
          <w:r w:rsidR="00432946" w:rsidDel="005A6019">
            <w:rPr>
              <w:rStyle w:val="Emphasis"/>
            </w:rPr>
            <w:delText xml:space="preserve">Adding </w:delText>
          </w:r>
        </w:del>
      </w:ins>
      <w:ins w:id="474" w:author="zhen yu" w:date="2014-11-08T22:46:00Z">
        <w:del w:id="475" w:author="Kelvin" w:date="2014-11-10T19:46:00Z">
          <w:r w:rsidR="00432946" w:rsidDel="005A6019">
            <w:rPr>
              <w:rStyle w:val="Emphasis"/>
            </w:rPr>
            <w:delText>Someday</w:delText>
          </w:r>
        </w:del>
      </w:ins>
      <w:ins w:id="476" w:author="Kelvin Ang" w:date="2014-11-09T08:01:00Z">
        <w:del w:id="477" w:author="Kelvin" w:date="2014-11-10T19:46:00Z">
          <w:r w:rsidR="00445045" w:rsidDel="005A6019">
            <w:rPr>
              <w:rStyle w:val="Emphasis"/>
            </w:rPr>
            <w:delText>Floating</w:delText>
          </w:r>
        </w:del>
      </w:ins>
      <w:ins w:id="478" w:author="zhen yu" w:date="2014-11-08T22:46:00Z">
        <w:del w:id="479" w:author="Kelvin" w:date="2014-11-10T19:46:00Z">
          <w:r w:rsidR="00432946" w:rsidDel="005A6019">
            <w:rPr>
              <w:rStyle w:val="Emphasis"/>
            </w:rPr>
            <w:delText xml:space="preserve"> Tasks</w:delText>
          </w:r>
        </w:del>
      </w:ins>
    </w:p>
    <w:p w14:paraId="2BF3F4FA" w14:textId="777E7537" w:rsidR="00432946" w:rsidDel="005A6019" w:rsidRDefault="009373E0" w:rsidP="00432946">
      <w:pPr>
        <w:rPr>
          <w:ins w:id="480" w:author="zhen yu" w:date="2014-11-08T22:45:00Z"/>
          <w:del w:id="481" w:author="Kelvin" w:date="2014-11-10T19:46:00Z"/>
        </w:rPr>
      </w:pPr>
      <w:ins w:id="482" w:author="zhen yu" w:date="2014-11-08T22:50:00Z">
        <w:del w:id="483" w:author="Kelvin" w:date="2014-11-10T19:46:00Z">
          <w:r w:rsidRPr="009373E0" w:rsidDel="005A6019">
            <w:rPr>
              <w:noProof/>
              <w:lang w:eastAsia="zh-CN"/>
            </w:rPr>
            <w:delText xml:space="preserve"> </w:delText>
          </w:r>
          <w:r w:rsidDel="005A6019">
            <w:rPr>
              <w:noProof/>
              <w:lang w:val="en-SG" w:eastAsia="en-SG"/>
            </w:rPr>
            <w:drawing>
              <wp:inline distT="0" distB="0" distL="0" distR="0" wp14:anchorId="76EA9401" wp14:editId="1263B865">
                <wp:extent cx="3661699"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058" t="4846" r="18869" b="21323"/>
                        <a:stretch/>
                      </pic:blipFill>
                      <pic:spPr bwMode="auto">
                        <a:xfrm>
                          <a:off x="0" y="0"/>
                          <a:ext cx="3678414" cy="3387242"/>
                        </a:xfrm>
                        <a:prstGeom prst="rect">
                          <a:avLst/>
                        </a:prstGeom>
                        <a:ln>
                          <a:noFill/>
                        </a:ln>
                        <a:extLst>
                          <a:ext uri="{53640926-AAD7-44D8-BBD7-CCE9431645EC}">
                            <a14:shadowObscured xmlns:a14="http://schemas.microsoft.com/office/drawing/2010/main"/>
                          </a:ext>
                        </a:extLst>
                      </pic:spPr>
                    </pic:pic>
                  </a:graphicData>
                </a:graphic>
              </wp:inline>
            </w:drawing>
          </w:r>
        </w:del>
      </w:ins>
    </w:p>
    <w:p w14:paraId="30FD6CE2" w14:textId="3FDDD6B4" w:rsidR="009373E0" w:rsidRPr="00DD0BBB" w:rsidDel="005A6019" w:rsidRDefault="00387117" w:rsidP="009373E0">
      <w:pPr>
        <w:rPr>
          <w:ins w:id="484" w:author="zhen yu" w:date="2014-11-08T22:53:00Z"/>
          <w:del w:id="485" w:author="Kelvin" w:date="2014-11-10T19:46:00Z"/>
          <w:rStyle w:val="Emphasis"/>
        </w:rPr>
      </w:pPr>
      <w:ins w:id="486" w:author="zhen yu" w:date="2014-11-08T22:53:00Z">
        <w:del w:id="487" w:author="Kelvin" w:date="2014-11-10T19:46:00Z">
          <w:r w:rsidRPr="00DD0BBB" w:rsidDel="005A6019">
            <w:rPr>
              <w:rStyle w:val="Emphasis"/>
              <w:noProof/>
              <w:lang w:val="en-SG" w:eastAsia="en-SG"/>
            </w:rPr>
            <mc:AlternateContent>
              <mc:Choice Requires="wps">
                <w:drawing>
                  <wp:anchor distT="0" distB="0" distL="114300" distR="114300" simplePos="0" relativeHeight="251621376" behindDoc="0" locked="0" layoutInCell="1" allowOverlap="1" wp14:anchorId="0DF23743" wp14:editId="576CFA30">
                    <wp:simplePos x="0" y="0"/>
                    <wp:positionH relativeFrom="column">
                      <wp:posOffset>4097655</wp:posOffset>
                    </wp:positionH>
                    <wp:positionV relativeFrom="paragraph">
                      <wp:posOffset>424180</wp:posOffset>
                    </wp:positionV>
                    <wp:extent cx="2286000" cy="2628900"/>
                    <wp:effectExtent l="0" t="0" r="0" b="0"/>
                    <wp:wrapTight wrapText="bothSides">
                      <wp:wrapPolygon edited="0">
                        <wp:start x="360" y="470"/>
                        <wp:lineTo x="360" y="21130"/>
                        <wp:lineTo x="21060" y="21130"/>
                        <wp:lineTo x="21060" y="470"/>
                        <wp:lineTo x="360" y="470"/>
                      </wp:wrapPolygon>
                    </wp:wrapTight>
                    <wp:docPr id="3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431F3D7" w14:textId="2DB6AAF2" w:rsidR="00947A4B" w:rsidRDefault="00947A4B" w:rsidP="009373E0">
                                <w:r>
                                  <w:t xml:space="preserve">If you </w:t>
                                </w:r>
                                <w:del w:id="488" w:author="zhen yu" w:date="2014-11-08T23:18:00Z">
                                  <w:r w:rsidDel="00177EE4">
                                    <w:delText>are not sure which day to enter for a task, you can simple type the descriptions without date and time.</w:delText>
                                  </w:r>
                                </w:del>
                                <w:ins w:id="489" w:author="zhen yu" w:date="2014-11-09T00:14:00Z">
                                  <w:r>
                                    <w:t>have an all</w:t>
                                  </w:r>
                                </w:ins>
                                <w:ins w:id="490" w:author="Kelvin Ang" w:date="2014-11-09T20:45:00Z">
                                  <w:r>
                                    <w:t>-</w:t>
                                  </w:r>
                                </w:ins>
                                <w:ins w:id="491" w:author="zhen yu" w:date="2014-11-09T00:14:00Z">
                                  <w:del w:id="492" w:author="Kelvin Ang" w:date="2014-11-09T20:45:00Z">
                                    <w:r w:rsidDel="00441ECE">
                                      <w:delText xml:space="preserve"> </w:delText>
                                    </w:r>
                                  </w:del>
                                  <w:r>
                                    <w:t>day</w:t>
                                  </w:r>
                                </w:ins>
                                <w:ins w:id="493" w:author="zhen yu" w:date="2014-11-08T23:18:00Z">
                                  <w:r>
                                    <w:rPr>
                                      <w:b/>
                                    </w:rPr>
                                    <w:t xml:space="preserve"> </w:t>
                                  </w:r>
                                  <w:r w:rsidRPr="00177EE4">
                                    <w:rPr>
                                      <w:rPrChange w:id="494" w:author="zhen yu" w:date="2014-11-08T23:18:00Z">
                                        <w:rPr>
                                          <w:b/>
                                        </w:rPr>
                                      </w:rPrChange>
                                    </w:rPr>
                                    <w:t>event,</w:t>
                                  </w:r>
                                </w:ins>
                                <w:ins w:id="495" w:author="zhen yu" w:date="2014-11-08T23:19:00Z">
                                  <w:r>
                                    <w:t xml:space="preserve"> simply specify </w:t>
                                  </w:r>
                                </w:ins>
                                <w:ins w:id="496" w:author="zhen yu" w:date="2014-11-08T23:31:00Z">
                                  <w:r>
                                    <w:t>a</w:t>
                                  </w:r>
                                </w:ins>
                                <w:ins w:id="497" w:author="zhen yu" w:date="2014-11-08T23:19:00Z">
                                  <w:r>
                                    <w:t xml:space="preserve"> date without </w:t>
                                  </w:r>
                                </w:ins>
                                <w:ins w:id="498" w:author="Kelvin Ang" w:date="2014-11-09T08:02:00Z">
                                  <w:r>
                                    <w:t xml:space="preserve">the </w:t>
                                  </w:r>
                                </w:ins>
                                <w:ins w:id="499" w:author="zhen yu" w:date="2014-11-08T23:19:00Z">
                                  <w:r>
                                    <w:t>time.</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23743" id="_x0000_s1052" type="#_x0000_t202" style="position:absolute;margin-left:322.65pt;margin-top:33.4pt;width:180pt;height:20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" filled="f" stroked="f">
                    <v:textbox inset=",7.2pt,,7.2pt">
                      <w:txbxContent>
                        <w:p w14:paraId="1431F3D7" w14:textId="2DB6AAF2" w:rsidR="00947A4B" w:rsidRDefault="00947A4B" w:rsidP="009373E0">
                          <w:r>
                            <w:t xml:space="preserve">If you </w:t>
                          </w:r>
                          <w:del w:id="500" w:author="zhen yu" w:date="2014-11-08T23:18:00Z">
                            <w:r w:rsidDel="00177EE4">
                              <w:delText>are not sure which day to enter for a task, you can simple type the descriptions without date and time.</w:delText>
                            </w:r>
                          </w:del>
                          <w:ins w:id="501" w:author="zhen yu" w:date="2014-11-09T00:14:00Z">
                            <w:r>
                              <w:t>have an all</w:t>
                            </w:r>
                          </w:ins>
                          <w:ins w:id="502" w:author="Kelvin Ang" w:date="2014-11-09T20:45:00Z">
                            <w:r>
                              <w:t>-</w:t>
                            </w:r>
                          </w:ins>
                          <w:ins w:id="503" w:author="zhen yu" w:date="2014-11-09T00:14:00Z">
                            <w:del w:id="504" w:author="Kelvin Ang" w:date="2014-11-09T20:45:00Z">
                              <w:r w:rsidDel="00441ECE">
                                <w:delText xml:space="preserve"> </w:delText>
                              </w:r>
                            </w:del>
                            <w:r>
                              <w:t>day</w:t>
                            </w:r>
                          </w:ins>
                          <w:ins w:id="505" w:author="zhen yu" w:date="2014-11-08T23:18:00Z">
                            <w:r>
                              <w:rPr>
                                <w:b/>
                              </w:rPr>
                              <w:t xml:space="preserve"> </w:t>
                            </w:r>
                            <w:r w:rsidRPr="00177EE4">
                              <w:rPr>
                                <w:rPrChange w:id="506" w:author="zhen yu" w:date="2014-11-08T23:18:00Z">
                                  <w:rPr>
                                    <w:b/>
                                  </w:rPr>
                                </w:rPrChange>
                              </w:rPr>
                              <w:t>event,</w:t>
                            </w:r>
                          </w:ins>
                          <w:ins w:id="507" w:author="zhen yu" w:date="2014-11-08T23:19:00Z">
                            <w:r>
                              <w:t xml:space="preserve"> simply specify </w:t>
                            </w:r>
                          </w:ins>
                          <w:ins w:id="508" w:author="zhen yu" w:date="2014-11-08T23:31:00Z">
                            <w:r>
                              <w:t>a</w:t>
                            </w:r>
                          </w:ins>
                          <w:ins w:id="509" w:author="zhen yu" w:date="2014-11-08T23:19:00Z">
                            <w:r>
                              <w:t xml:space="preserve"> date without </w:t>
                            </w:r>
                          </w:ins>
                          <w:ins w:id="510" w:author="Kelvin Ang" w:date="2014-11-09T08:02:00Z">
                            <w:r>
                              <w:t xml:space="preserve">the </w:t>
                            </w:r>
                          </w:ins>
                          <w:ins w:id="511" w:author="zhen yu" w:date="2014-11-08T23:19:00Z">
                            <w:r>
                              <w:t>time.</w:t>
                            </w:r>
                          </w:ins>
                        </w:p>
                      </w:txbxContent>
                    </v:textbox>
                    <w10:wrap type="tight"/>
                  </v:shape>
                </w:pict>
              </mc:Fallback>
            </mc:AlternateContent>
          </w:r>
          <w:r w:rsidR="009373E0" w:rsidDel="005A6019">
            <w:rPr>
              <w:rStyle w:val="Emphasis"/>
            </w:rPr>
            <w:delText xml:space="preserve">Adding </w:delText>
          </w:r>
        </w:del>
      </w:ins>
      <w:ins w:id="512" w:author="zhen yu" w:date="2014-11-08T23:17:00Z">
        <w:del w:id="513" w:author="Kelvin" w:date="2014-11-10T19:46:00Z">
          <w:r w:rsidR="00177EE4" w:rsidDel="005A6019">
            <w:rPr>
              <w:rStyle w:val="Emphasis"/>
            </w:rPr>
            <w:delText>All Day</w:delText>
          </w:r>
        </w:del>
      </w:ins>
      <w:ins w:id="514" w:author="zhen yu" w:date="2014-11-08T22:53:00Z">
        <w:del w:id="515" w:author="Kelvin" w:date="2014-11-10T19:46:00Z">
          <w:r w:rsidR="009373E0" w:rsidDel="005A6019">
            <w:rPr>
              <w:rStyle w:val="Emphasis"/>
            </w:rPr>
            <w:delText xml:space="preserve"> Tasks</w:delText>
          </w:r>
        </w:del>
      </w:ins>
    </w:p>
    <w:p w14:paraId="4A34376A" w14:textId="0825257D" w:rsidR="009373E0" w:rsidDel="005A6019" w:rsidRDefault="009373E0" w:rsidP="007B7679">
      <w:pPr>
        <w:rPr>
          <w:ins w:id="516" w:author="zhen yu" w:date="2014-11-08T23:32:00Z"/>
          <w:del w:id="517" w:author="Kelvin" w:date="2014-11-10T19:46:00Z"/>
          <w:noProof/>
          <w:lang w:eastAsia="zh-CN"/>
        </w:rPr>
      </w:pPr>
      <w:ins w:id="518" w:author="zhen yu" w:date="2014-11-08T22:53:00Z">
        <w:del w:id="519" w:author="Kelvin" w:date="2014-11-10T19:46:00Z">
          <w:r w:rsidRPr="009373E0" w:rsidDel="005A6019">
            <w:rPr>
              <w:noProof/>
              <w:lang w:eastAsia="zh-CN"/>
            </w:rPr>
            <w:delText xml:space="preserve"> </w:delText>
          </w:r>
        </w:del>
      </w:ins>
      <w:ins w:id="520" w:author="zhen yu" w:date="2014-11-08T23:31:00Z">
        <w:del w:id="521" w:author="Kelvin" w:date="2014-11-10T19:46:00Z">
          <w:r w:rsidR="00837FAF" w:rsidDel="005A6019">
            <w:rPr>
              <w:noProof/>
              <w:lang w:val="en-SG" w:eastAsia="en-SG"/>
            </w:rPr>
            <w:drawing>
              <wp:inline distT="0" distB="0" distL="0" distR="0" wp14:anchorId="432A0B36" wp14:editId="68167ADB">
                <wp:extent cx="3705225" cy="328745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280" t="8267" r="10746" b="20753"/>
                        <a:stretch/>
                      </pic:blipFill>
                      <pic:spPr bwMode="auto">
                        <a:xfrm>
                          <a:off x="0" y="0"/>
                          <a:ext cx="3718481" cy="3299218"/>
                        </a:xfrm>
                        <a:prstGeom prst="rect">
                          <a:avLst/>
                        </a:prstGeom>
                        <a:ln>
                          <a:noFill/>
                        </a:ln>
                        <a:extLst>
                          <a:ext uri="{53640926-AAD7-44D8-BBD7-CCE9431645EC}">
                            <a14:shadowObscured xmlns:a14="http://schemas.microsoft.com/office/drawing/2010/main"/>
                          </a:ext>
                        </a:extLst>
                      </pic:spPr>
                    </pic:pic>
                  </a:graphicData>
                </a:graphic>
              </wp:inline>
            </w:drawing>
          </w:r>
        </w:del>
      </w:ins>
    </w:p>
    <w:p w14:paraId="3C1B9132" w14:textId="390F6BA8" w:rsidR="009373E0" w:rsidDel="005A6019" w:rsidRDefault="009373E0" w:rsidP="007B7679">
      <w:pPr>
        <w:rPr>
          <w:del w:id="522" w:author="Kelvin" w:date="2014-11-10T19:46:00Z"/>
        </w:rPr>
      </w:pPr>
    </w:p>
    <w:p w14:paraId="55A08854" w14:textId="1FA93CF2" w:rsidR="002A332C" w:rsidRPr="00DD0BBB" w:rsidDel="005A6019" w:rsidRDefault="008C2A80" w:rsidP="007B7679">
      <w:pPr>
        <w:rPr>
          <w:del w:id="523" w:author="Kelvin" w:date="2014-11-10T19:46:00Z"/>
          <w:rStyle w:val="Emphasis"/>
        </w:rPr>
      </w:pPr>
      <w:bookmarkStart w:id="524" w:name="_Toc403237662"/>
      <w:bookmarkStart w:id="525" w:name="_Toc403237706"/>
      <w:bookmarkStart w:id="526" w:name="_Toc403237870"/>
      <w:del w:id="527" w:author="Kelvin" w:date="2014-11-10T19:46:00Z">
        <w:r w:rsidRPr="00DD0BBB" w:rsidDel="005A6019">
          <w:rPr>
            <w:rStyle w:val="Emphasis"/>
          </w:rPr>
          <w:delText>Blocking / Reserving Timeslots</w:delText>
        </w:r>
        <w:bookmarkEnd w:id="524"/>
        <w:bookmarkEnd w:id="525"/>
        <w:bookmarkEnd w:id="526"/>
      </w:del>
    </w:p>
    <w:p w14:paraId="2E0CD2C5" w14:textId="2AAA76FC" w:rsidR="00C82A65" w:rsidDel="005A6019" w:rsidRDefault="001A1F93" w:rsidP="007B7679">
      <w:pPr>
        <w:rPr>
          <w:del w:id="528" w:author="Kelvin" w:date="2014-11-10T19:46:00Z"/>
        </w:rPr>
      </w:pPr>
      <w:del w:id="529" w:author="Kelvin" w:date="2014-11-10T19:46:00Z">
        <w:r w:rsidRPr="00DD0BBB" w:rsidDel="005A6019">
          <w:rPr>
            <w:rStyle w:val="Emphasis"/>
            <w:noProof/>
            <w:lang w:val="en-SG" w:eastAsia="en-SG"/>
          </w:rPr>
          <mc:AlternateContent>
            <mc:Choice Requires="wps">
              <w:drawing>
                <wp:anchor distT="0" distB="0" distL="114300" distR="114300" simplePos="0" relativeHeight="251492352" behindDoc="0" locked="0" layoutInCell="1" allowOverlap="1" wp14:anchorId="7621DDB1" wp14:editId="54A2BD48">
                  <wp:simplePos x="0" y="0"/>
                  <wp:positionH relativeFrom="column">
                    <wp:posOffset>4250055</wp:posOffset>
                  </wp:positionH>
                  <wp:positionV relativeFrom="paragraph">
                    <wp:posOffset>6985</wp:posOffset>
                  </wp:positionV>
                  <wp:extent cx="2286000" cy="2628900"/>
                  <wp:effectExtent l="0" t="0" r="0" b="0"/>
                  <wp:wrapTight wrapText="bothSides">
                    <wp:wrapPolygon edited="0">
                      <wp:start x="360" y="470"/>
                      <wp:lineTo x="360" y="21130"/>
                      <wp:lineTo x="21060" y="21130"/>
                      <wp:lineTo x="21060" y="470"/>
                      <wp:lineTo x="360" y="470"/>
                    </wp:wrapPolygon>
                  </wp:wrapTight>
                  <wp:docPr id="18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5609D9F" w14:textId="1BA8D457" w:rsidR="00947A4B" w:rsidRDefault="00947A4B" w:rsidP="008C2A80">
                              <w:pPr>
                                <w:tabs>
                                  <w:tab w:val="left" w:pos="7305"/>
                                </w:tabs>
                              </w:pPr>
                              <w:r>
                                <w:t>You can block out timeslots for a task using the “</w:t>
                              </w:r>
                              <w:r w:rsidRPr="00426548">
                                <w:rPr>
                                  <w:b/>
                                </w:rPr>
                                <w:t>or</w:t>
                              </w:r>
                              <w:r>
                                <w:t>” keyword.</w:t>
                              </w:r>
                            </w:p>
                            <w:p w14:paraId="468BD373" w14:textId="77777777" w:rsidR="00947A4B" w:rsidRDefault="00947A4B" w:rsidP="008C2A80"/>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DDB1" id="_x0000_s1053" type="#_x0000_t202" style="position:absolute;margin-left:334.65pt;margin-top:.55pt;width:180pt;height:207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yPag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" filled="f" stroked="f">
                  <v:textbox inset=",7.2pt,,7.2pt">
                    <w:txbxContent>
                      <w:p w14:paraId="65609D9F" w14:textId="1BA8D457" w:rsidR="00947A4B" w:rsidRDefault="00947A4B" w:rsidP="008C2A80">
                        <w:pPr>
                          <w:tabs>
                            <w:tab w:val="left" w:pos="7305"/>
                          </w:tabs>
                        </w:pPr>
                        <w:r>
                          <w:t>You can block out timeslots for a task using the “</w:t>
                        </w:r>
                        <w:r w:rsidRPr="00426548">
                          <w:rPr>
                            <w:b/>
                          </w:rPr>
                          <w:t>or</w:t>
                        </w:r>
                        <w:r>
                          <w:t>” keyword.</w:t>
                        </w:r>
                      </w:p>
                      <w:p w14:paraId="468BD373" w14:textId="77777777" w:rsidR="00947A4B" w:rsidRDefault="00947A4B" w:rsidP="008C2A80"/>
                    </w:txbxContent>
                  </v:textbox>
                  <w10:wrap type="tight"/>
                </v:shape>
              </w:pict>
            </mc:Fallback>
          </mc:AlternateContent>
        </w:r>
        <w:r w:rsidR="007B7679" w:rsidDel="005A6019">
          <w:rPr>
            <w:noProof/>
            <w:lang w:val="en-SG" w:eastAsia="en-SG"/>
          </w:rPr>
          <mc:AlternateContent>
            <mc:Choice Requires="wpg">
              <w:drawing>
                <wp:anchor distT="0" distB="0" distL="114300" distR="114300" simplePos="0" relativeHeight="251473920" behindDoc="0" locked="0" layoutInCell="1" allowOverlap="1" wp14:anchorId="06A2B9CD" wp14:editId="671B7251">
                  <wp:simplePos x="0" y="0"/>
                  <wp:positionH relativeFrom="column">
                    <wp:posOffset>-8255</wp:posOffset>
                  </wp:positionH>
                  <wp:positionV relativeFrom="paragraph">
                    <wp:posOffset>3136888</wp:posOffset>
                  </wp:positionV>
                  <wp:extent cx="3942271" cy="1858709"/>
                  <wp:effectExtent l="0" t="0" r="20320" b="27305"/>
                  <wp:wrapNone/>
                  <wp:docPr id="193" name="Group 193"/>
                  <wp:cNvGraphicFramePr/>
                  <a:graphic xmlns:a="http://schemas.openxmlformats.org/drawingml/2006/main">
                    <a:graphicData uri="http://schemas.microsoft.com/office/word/2010/wordprocessingGroup">
                      <wpg:wgp>
                        <wpg:cNvGrpSpPr/>
                        <wpg:grpSpPr>
                          <a:xfrm>
                            <a:off x="0" y="0"/>
                            <a:ext cx="3942271" cy="1858709"/>
                            <a:chOff x="-8627" y="-17256"/>
                            <a:chExt cx="4097547" cy="1932240"/>
                          </a:xfrm>
                        </wpg:grpSpPr>
                        <wps:wsp>
                          <wps:cNvPr id="187" name="Rectangle 5"/>
                          <wps:cNvSpPr>
                            <a:spLocks noChangeArrowheads="1"/>
                          </wps:cNvSpPr>
                          <wps:spPr bwMode="auto">
                            <a:xfrm>
                              <a:off x="-8627" y="-17256"/>
                              <a:ext cx="4097547" cy="1897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89" name="Rectangle 5"/>
                          <wps:cNvSpPr>
                            <a:spLocks noChangeArrowheads="1"/>
                          </wps:cNvSpPr>
                          <wps:spPr bwMode="auto">
                            <a:xfrm>
                              <a:off x="862642" y="1114884"/>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1" name="AutoShape 71"/>
                          <wps:cNvCnPr>
                            <a:cxnSpLocks noChangeShapeType="1"/>
                            <a:stCxn id="187" idx="2"/>
                            <a:endCxn id="189" idx="0"/>
                          </wps:cNvCnPr>
                          <wps:spPr bwMode="auto">
                            <a:xfrm>
                              <a:off x="2040147" y="172525"/>
                              <a:ext cx="365546" cy="94235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164F995" id="Group 193" o:spid="_x0000_s1026" style="position:absolute;margin-left:-.65pt;margin-top:247pt;width:310.4pt;height:146.35pt;z-index:251473920;mso-width-relative:margin;mso-height-relative:margin" coordorigin="-86,-172" coordsize="40975,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">
                  <v:rect id="Rectangle 5" o:spid="_x0000_s1027" style="position:absolute;left:-86;top:-172;width:40975;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uncIA&#10;AADcAAAADwAAAGRycy9kb3ducmV2LnhtbERPS2vCQBC+F/oflin01mwsommaVcQi9GijSI9DdvKg&#10;2dmY3Sapv94tCN7m43tOtp5MKwbqXWNZwSyKQRAXVjdcKTgedi8JCOeRNbaWScEfOVivHh8yTLUd&#10;+YuG3FcihLBLUUHtfZdK6YqaDLrIdsSBK21v0AfYV1L3OIZw08rXOF5Igw2Hhho72tZU/OS/RoGZ&#10;7/x5NryViPHH/lR+X5rN/KDU89O0eQfhafJ38c39qcP8ZAn/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i6dwgAAANwAAAAPAAAAAAAAAAAAAAAAAJgCAABkcnMvZG93&#10;bnJldi54bWxQSwUGAAAAAAQABAD1AAAAhwMAAAAA&#10;" filled="f" strokecolor="fuchsia" strokeweight="1pt">
                    <v:stroke dashstyle="dash"/>
                  </v:rect>
                  <v:rect id="Rectangle 5" o:spid="_x0000_s1028" style="position:absolute;left:8626;top:11148;width:3086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fdMEA&#10;AADcAAAADwAAAGRycy9kb3ducmV2LnhtbERPS4vCMBC+C/sfwix401QR0dpURBE87qqIx6GZPrCZ&#10;1CbWur9+IyzsbT6+5yTr3tSio9ZVlhVMxhEI4szqigsF59N+tADhPLLG2jIpeJGDdfoxSDDW9snf&#10;1B19IUIIuxgVlN43sZQuK8mgG9uGOHC5bQ36ANtC6hafIdzUchpFc2mw4tBQYkPbkrLb8WEUmNne&#10;3yfdMkeMdl+X/PpTbWYnpYaf/WYFwlPv/8V/7oMO8xdLeD8TLpDp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H3TBAAAA3AAAAA8AAAAAAAAAAAAAAAAAmAIAAGRycy9kb3du&#10;cmV2LnhtbFBLBQYAAAAABAAEAPUAAACGAwAAAAA=&#10;" filled="f" strokecolor="fuchsia" strokeweight="1pt">
                    <v:stroke dashstyle="dash"/>
                  </v:rect>
                  <v:shape id="AutoShape 71" o:spid="_x0000_s1029" type="#_x0000_t32" style="position:absolute;left:20401;top:1725;width:3655;height:9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1JsIAAADcAAAADwAAAGRycy9kb3ducmV2LnhtbERPTWsCMRC9F/wPYQRvNbsebF2NokJL&#10;91KoiuBt2Iybxc1kSbK6/fdNodDbPN7nrDaDbcWdfGgcK8inGQjiyumGawWn49vzK4gQkTW2jknB&#10;NwXYrEdPKyy0e/AX3Q+xFimEQ4EKTIxdIWWoDFkMU9cRJ+7qvMWYoK+l9vhI4baVsyybS4sNpwaD&#10;He0NVbdDbxW0Weh3ZX9+N2H3mZd+VtqX5qLUZDxslyAiDfFf/Of+0Gn+Iof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w1JsIAAADcAAAADwAAAAAAAAAAAAAA&#10;AAChAgAAZHJzL2Rvd25yZXYueG1sUEsFBgAAAAAEAAQA+QAAAJADAAAAAA==&#10;" strokecolor="fuchsia" strokeweight="1pt">
                    <v:stroke dashstyle="dash" endarrow="open"/>
                  </v:shape>
                </v:group>
              </w:pict>
            </mc:Fallback>
          </mc:AlternateContent>
        </w:r>
        <w:r w:rsidR="00D3363D" w:rsidDel="005A6019">
          <w:rPr>
            <w:noProof/>
            <w:lang w:val="en-SG" w:eastAsia="en-SG"/>
          </w:rPr>
          <w:drawing>
            <wp:inline distT="0" distB="0" distL="0" distR="0" wp14:anchorId="4C7AB6CE" wp14:editId="28B5452B">
              <wp:extent cx="3950208" cy="3630168"/>
              <wp:effectExtent l="0" t="0" r="0" b="8890"/>
              <wp:docPr id="7" name="Picture 7" descr="C:\Users\Kelvin\Desktop\Screenshot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esktop\Screenshots\Block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0208" cy="3630168"/>
                      </a:xfrm>
                      <a:prstGeom prst="rect">
                        <a:avLst/>
                      </a:prstGeom>
                      <a:noFill/>
                      <a:ln>
                        <a:noFill/>
                      </a:ln>
                    </pic:spPr>
                  </pic:pic>
                </a:graphicData>
              </a:graphic>
            </wp:inline>
          </w:drawing>
        </w:r>
      </w:del>
    </w:p>
    <w:p w14:paraId="77C8EF0A" w14:textId="47C59187" w:rsidR="00E02B6E" w:rsidDel="005A6019" w:rsidRDefault="001A1F93" w:rsidP="007B7679">
      <w:pPr>
        <w:rPr>
          <w:del w:id="530" w:author="Kelvin" w:date="2014-11-10T19:46:00Z"/>
        </w:rPr>
      </w:pPr>
      <w:del w:id="531" w:author="Kelvin" w:date="2014-11-10T19:46:00Z">
        <w:r w:rsidDel="005A6019">
          <w:rPr>
            <w:noProof/>
            <w:lang w:val="en-SG" w:eastAsia="en-SG"/>
          </w:rPr>
          <mc:AlternateContent>
            <mc:Choice Requires="wps">
              <w:drawing>
                <wp:anchor distT="0" distB="0" distL="114300" distR="114300" simplePos="0" relativeHeight="251464704" behindDoc="0" locked="0" layoutInCell="1" allowOverlap="1" wp14:anchorId="4866FC61" wp14:editId="7D18C5F8">
                  <wp:simplePos x="0" y="0"/>
                  <wp:positionH relativeFrom="column">
                    <wp:posOffset>4242435</wp:posOffset>
                  </wp:positionH>
                  <wp:positionV relativeFrom="paragraph">
                    <wp:posOffset>13335</wp:posOffset>
                  </wp:positionV>
                  <wp:extent cx="2286000" cy="2628900"/>
                  <wp:effectExtent l="0" t="0" r="0" b="0"/>
                  <wp:wrapTight wrapText="bothSides">
                    <wp:wrapPolygon edited="0">
                      <wp:start x="360" y="470"/>
                      <wp:lineTo x="360" y="21130"/>
                      <wp:lineTo x="21060" y="21130"/>
                      <wp:lineTo x="21060" y="470"/>
                      <wp:lineTo x="360" y="470"/>
                    </wp:wrapPolygon>
                  </wp:wrapTight>
                  <wp:docPr id="18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289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A046BD5" w14:textId="0AE582F4" w:rsidR="00947A4B" w:rsidRDefault="00947A4B" w:rsidP="00E02B6E">
                              <w:pPr>
                                <w:rPr>
                                  <w:ins w:id="532" w:author="zhen yu" w:date="2014-11-08T22:53:00Z"/>
                                </w:rPr>
                              </w:pPr>
                              <w:r>
                                <w:t xml:space="preserve">The task will be tagged with </w:t>
                              </w:r>
                              <w:ins w:id="533" w:author="Kelvin Ang" w:date="2014-11-09T08:35:00Z">
                                <w:r>
                                  <w:t xml:space="preserve">the </w:t>
                                </w:r>
                              </w:ins>
                              <w:r>
                                <w:t>“</w:t>
                              </w:r>
                              <w:r w:rsidRPr="003A7D6F">
                                <w:rPr>
                                  <w:b/>
                                </w:rPr>
                                <w:t>Reserved</w:t>
                              </w:r>
                              <w:r>
                                <w:t xml:space="preserve">” icon. </w:t>
                              </w:r>
                            </w:p>
                            <w:p w14:paraId="2994D647" w14:textId="40A26972" w:rsidR="00947A4B" w:rsidRPr="00A94126" w:rsidRDefault="00947A4B" w:rsidP="00E02B6E">
                              <w:ins w:id="534" w:author="zhen yu" w:date="2014-11-08T22:53:00Z">
                                <w:del w:id="535" w:author="Kelvin Ang" w:date="2014-11-09T07:49:00Z">
                                  <w:r w:rsidDel="00387117">
                                    <w:delText>Note:</w:delText>
                                  </w:r>
                                </w:del>
                                <w:del w:id="536" w:author="Kelvin Ang" w:date="2014-11-09T07:48:00Z">
                                  <w:r w:rsidDel="00387117">
                                    <w:delText xml:space="preserve"> </w:delText>
                                  </w:r>
                                </w:del>
                              </w:ins>
                              <w:ins w:id="537" w:author="Kelvin Ang" w:date="2014-11-09T07:48:00Z">
                                <w:r>
                                  <w:t xml:space="preserve">The task will be automatically shifted to the next </w:t>
                                </w:r>
                              </w:ins>
                              <w:ins w:id="538" w:author="Kelvin Ang" w:date="2014-11-09T08:03:00Z">
                                <w:r>
                                  <w:t>specified</w:t>
                                </w:r>
                              </w:ins>
                              <w:ins w:id="539" w:author="Kelvin Ang" w:date="2014-11-09T07:48:00Z">
                                <w:r>
                                  <w:t xml:space="preserve"> timing until you confirm or complete it</w:t>
                                </w:r>
                              </w:ins>
                              <w:ins w:id="540" w:author="zhen yu" w:date="2014-11-08T22:53:00Z">
                                <w:del w:id="541" w:author="Kelvin Ang" w:date="2014-11-09T07:48:00Z">
                                  <w:r w:rsidDel="00387117">
                                    <w:delText xml:space="preserve">The time displayed </w:delText>
                                  </w:r>
                                </w:del>
                              </w:ins>
                              <w:ins w:id="542" w:author="zhen yu" w:date="2014-11-08T22:54:00Z">
                                <w:del w:id="543" w:author="Kelvin Ang" w:date="2014-11-09T07:48:00Z">
                                  <w:r w:rsidDel="00387117">
                                    <w:delText>on the task will change</w:delText>
                                  </w:r>
                                </w:del>
                              </w:ins>
                              <w:ins w:id="544" w:author="zhen yu" w:date="2014-11-08T22:59:00Z">
                                <w:del w:id="545" w:author="Kelvin Ang" w:date="2014-11-09T07:48:00Z">
                                  <w:r w:rsidDel="00387117">
                                    <w:delText>,</w:delText>
                                  </w:r>
                                </w:del>
                              </w:ins>
                              <w:ins w:id="546" w:author="zhen yu" w:date="2014-11-08T22:54:00Z">
                                <w:del w:id="547" w:author="Kelvin Ang" w:date="2014-11-09T07:48:00Z">
                                  <w:r w:rsidDel="00387117">
                                    <w:delText xml:space="preserve"> </w:delText>
                                  </w:r>
                                </w:del>
                              </w:ins>
                              <w:ins w:id="548" w:author="zhen yu" w:date="2014-11-08T22:58:00Z">
                                <w:del w:id="549" w:author="Kelvin Ang" w:date="2014-11-09T07:48:00Z">
                                  <w:r w:rsidDel="00387117">
                                    <w:delText>due to</w:delText>
                                  </w:r>
                                </w:del>
                              </w:ins>
                              <w:ins w:id="550" w:author="zhen yu" w:date="2014-11-08T22:54:00Z">
                                <w:del w:id="551" w:author="Kelvin Ang" w:date="2014-11-09T07:48:00Z">
                                  <w:r w:rsidDel="00387117">
                                    <w:delText xml:space="preserve"> today’s date and time</w:delText>
                                  </w:r>
                                </w:del>
                              </w:ins>
                              <w:ins w:id="552" w:author="zhen yu" w:date="2014-11-08T22:55:00Z">
                                <w:r>
                                  <w:t>.</w:t>
                                </w:r>
                              </w:ins>
                              <w:ins w:id="553" w:author="zhen yu" w:date="2014-11-08T22:56:00Z">
                                <w:del w:id="554" w:author="Kelvin Ang" w:date="2014-11-09T07:49:00Z">
                                  <w:r w:rsidDel="00387117">
                                    <w:delText xml:space="preserve"> For example, if today is 10 Nov 8:00 AM, the time will change from 7:00 AM to 8:00</w:delText>
                                  </w:r>
                                </w:del>
                              </w:ins>
                              <w:ins w:id="555" w:author="zhen yu" w:date="2014-11-08T22:57:00Z">
                                <w:del w:id="556" w:author="Kelvin Ang" w:date="2014-11-09T07:49:00Z">
                                  <w:r w:rsidDel="00387117">
                                    <w:delText xml:space="preserve"> AM. In addition, the </w:delText>
                                  </w:r>
                                  <w:r w:rsidRPr="00A94126" w:rsidDel="00387117">
                                    <w:rPr>
                                      <w:b/>
                                      <w:rPrChange w:id="557" w:author="zhen yu" w:date="2014-11-08T22:57:00Z">
                                        <w:rPr/>
                                      </w:rPrChange>
                                    </w:rPr>
                                    <w:delText>Alternate timing</w:delText>
                                  </w:r>
                                  <w:r w:rsidDel="00387117">
                                    <w:rPr>
                                      <w:b/>
                                    </w:rPr>
                                    <w:delText xml:space="preserve"> </w:delText>
                                  </w:r>
                                  <w:r w:rsidRPr="00A94126" w:rsidDel="00387117">
                                    <w:rPr>
                                      <w:rPrChange w:id="558" w:author="zhen yu" w:date="2014-11-08T22:57:00Z">
                                        <w:rPr>
                                          <w:b/>
                                        </w:rPr>
                                      </w:rPrChange>
                                    </w:rPr>
                                    <w:delText xml:space="preserve">will </w:delText>
                                  </w:r>
                                  <w:r w:rsidDel="00387117">
                                    <w:delText>only display 10 Nov 9:00</w:delText>
                                  </w:r>
                                </w:del>
                              </w:ins>
                              <w:ins w:id="559" w:author="zhen yu" w:date="2014-11-08T22:58:00Z">
                                <w:del w:id="560" w:author="Kelvin Ang" w:date="2014-11-09T07:49:00Z">
                                  <w:r w:rsidDel="00387117">
                                    <w:delText xml:space="preserve"> AM.</w:delText>
                                  </w:r>
                                </w:del>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6FC61" id="_x0000_s1054" type="#_x0000_t202" style="position:absolute;margin-left:334.05pt;margin-top:1.05pt;width:180pt;height:207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awIAAJU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" filled="f" stroked="f">
                  <v:textbox inset=",7.2pt,,7.2pt">
                    <w:txbxContent>
                      <w:p w14:paraId="6A046BD5" w14:textId="0AE582F4" w:rsidR="00947A4B" w:rsidRDefault="00947A4B" w:rsidP="00E02B6E">
                        <w:pPr>
                          <w:rPr>
                            <w:ins w:id="561" w:author="zhen yu" w:date="2014-11-08T22:53:00Z"/>
                          </w:rPr>
                        </w:pPr>
                        <w:r>
                          <w:t xml:space="preserve">The task will be tagged with </w:t>
                        </w:r>
                        <w:ins w:id="562" w:author="Kelvin Ang" w:date="2014-11-09T08:35:00Z">
                          <w:r>
                            <w:t xml:space="preserve">the </w:t>
                          </w:r>
                        </w:ins>
                        <w:r>
                          <w:t>“</w:t>
                        </w:r>
                        <w:r w:rsidRPr="003A7D6F">
                          <w:rPr>
                            <w:b/>
                          </w:rPr>
                          <w:t>Reserved</w:t>
                        </w:r>
                        <w:r>
                          <w:t xml:space="preserve">” icon. </w:t>
                        </w:r>
                      </w:p>
                      <w:p w14:paraId="2994D647" w14:textId="40A26972" w:rsidR="00947A4B" w:rsidRPr="00A94126" w:rsidRDefault="00947A4B" w:rsidP="00E02B6E">
                        <w:ins w:id="563" w:author="zhen yu" w:date="2014-11-08T22:53:00Z">
                          <w:del w:id="564" w:author="Kelvin Ang" w:date="2014-11-09T07:49:00Z">
                            <w:r w:rsidDel="00387117">
                              <w:delText>Note:</w:delText>
                            </w:r>
                          </w:del>
                          <w:del w:id="565" w:author="Kelvin Ang" w:date="2014-11-09T07:48:00Z">
                            <w:r w:rsidDel="00387117">
                              <w:delText xml:space="preserve"> </w:delText>
                            </w:r>
                          </w:del>
                        </w:ins>
                        <w:ins w:id="566" w:author="Kelvin Ang" w:date="2014-11-09T07:48:00Z">
                          <w:r>
                            <w:t xml:space="preserve">The task will be automatically shifted to the next </w:t>
                          </w:r>
                        </w:ins>
                        <w:ins w:id="567" w:author="Kelvin Ang" w:date="2014-11-09T08:03:00Z">
                          <w:r>
                            <w:t>specified</w:t>
                          </w:r>
                        </w:ins>
                        <w:ins w:id="568" w:author="Kelvin Ang" w:date="2014-11-09T07:48:00Z">
                          <w:r>
                            <w:t xml:space="preserve"> timing until you confirm or complete it</w:t>
                          </w:r>
                        </w:ins>
                        <w:ins w:id="569" w:author="zhen yu" w:date="2014-11-08T22:53:00Z">
                          <w:del w:id="570" w:author="Kelvin Ang" w:date="2014-11-09T07:48:00Z">
                            <w:r w:rsidDel="00387117">
                              <w:delText xml:space="preserve">The time displayed </w:delText>
                            </w:r>
                          </w:del>
                        </w:ins>
                        <w:ins w:id="571" w:author="zhen yu" w:date="2014-11-08T22:54:00Z">
                          <w:del w:id="572" w:author="Kelvin Ang" w:date="2014-11-09T07:48:00Z">
                            <w:r w:rsidDel="00387117">
                              <w:delText>on the task will change</w:delText>
                            </w:r>
                          </w:del>
                        </w:ins>
                        <w:ins w:id="573" w:author="zhen yu" w:date="2014-11-08T22:59:00Z">
                          <w:del w:id="574" w:author="Kelvin Ang" w:date="2014-11-09T07:48:00Z">
                            <w:r w:rsidDel="00387117">
                              <w:delText>,</w:delText>
                            </w:r>
                          </w:del>
                        </w:ins>
                        <w:ins w:id="575" w:author="zhen yu" w:date="2014-11-08T22:54:00Z">
                          <w:del w:id="576" w:author="Kelvin Ang" w:date="2014-11-09T07:48:00Z">
                            <w:r w:rsidDel="00387117">
                              <w:delText xml:space="preserve"> </w:delText>
                            </w:r>
                          </w:del>
                        </w:ins>
                        <w:ins w:id="577" w:author="zhen yu" w:date="2014-11-08T22:58:00Z">
                          <w:del w:id="578" w:author="Kelvin Ang" w:date="2014-11-09T07:48:00Z">
                            <w:r w:rsidDel="00387117">
                              <w:delText>due to</w:delText>
                            </w:r>
                          </w:del>
                        </w:ins>
                        <w:ins w:id="579" w:author="zhen yu" w:date="2014-11-08T22:54:00Z">
                          <w:del w:id="580" w:author="Kelvin Ang" w:date="2014-11-09T07:48:00Z">
                            <w:r w:rsidDel="00387117">
                              <w:delText xml:space="preserve"> today’s date and time</w:delText>
                            </w:r>
                          </w:del>
                        </w:ins>
                        <w:ins w:id="581" w:author="zhen yu" w:date="2014-11-08T22:55:00Z">
                          <w:r>
                            <w:t>.</w:t>
                          </w:r>
                        </w:ins>
                        <w:ins w:id="582" w:author="zhen yu" w:date="2014-11-08T22:56:00Z">
                          <w:del w:id="583" w:author="Kelvin Ang" w:date="2014-11-09T07:49:00Z">
                            <w:r w:rsidDel="00387117">
                              <w:delText xml:space="preserve"> For example, if today is 10 Nov 8:00 AM, the time will change from 7:00 AM to 8:00</w:delText>
                            </w:r>
                          </w:del>
                        </w:ins>
                        <w:ins w:id="584" w:author="zhen yu" w:date="2014-11-08T22:57:00Z">
                          <w:del w:id="585" w:author="Kelvin Ang" w:date="2014-11-09T07:49:00Z">
                            <w:r w:rsidDel="00387117">
                              <w:delText xml:space="preserve"> AM. In addition, the </w:delText>
                            </w:r>
                            <w:r w:rsidRPr="00A94126" w:rsidDel="00387117">
                              <w:rPr>
                                <w:b/>
                                <w:rPrChange w:id="586" w:author="zhen yu" w:date="2014-11-08T22:57:00Z">
                                  <w:rPr/>
                                </w:rPrChange>
                              </w:rPr>
                              <w:delText>Alternate timing</w:delText>
                            </w:r>
                            <w:r w:rsidDel="00387117">
                              <w:rPr>
                                <w:b/>
                              </w:rPr>
                              <w:delText xml:space="preserve"> </w:delText>
                            </w:r>
                            <w:r w:rsidRPr="00A94126" w:rsidDel="00387117">
                              <w:rPr>
                                <w:rPrChange w:id="587" w:author="zhen yu" w:date="2014-11-08T22:57:00Z">
                                  <w:rPr>
                                    <w:b/>
                                  </w:rPr>
                                </w:rPrChange>
                              </w:rPr>
                              <w:delText xml:space="preserve">will </w:delText>
                            </w:r>
                            <w:r w:rsidDel="00387117">
                              <w:delText>only display 10 Nov 9:00</w:delText>
                            </w:r>
                          </w:del>
                        </w:ins>
                        <w:ins w:id="588" w:author="zhen yu" w:date="2014-11-08T22:58:00Z">
                          <w:del w:id="589" w:author="Kelvin Ang" w:date="2014-11-09T07:49:00Z">
                            <w:r w:rsidDel="00387117">
                              <w:delText xml:space="preserve"> AM.</w:delText>
                            </w:r>
                          </w:del>
                        </w:ins>
                      </w:p>
                    </w:txbxContent>
                  </v:textbox>
                  <w10:wrap type="tight"/>
                </v:shape>
              </w:pict>
            </mc:Fallback>
          </mc:AlternateContent>
        </w:r>
        <w:r w:rsidR="00D3363D" w:rsidDel="005A6019">
          <w:rPr>
            <w:noProof/>
            <w:lang w:val="en-SG" w:eastAsia="en-SG"/>
          </w:rPr>
          <w:drawing>
            <wp:inline distT="0" distB="0" distL="0" distR="0" wp14:anchorId="67447F90" wp14:editId="3B24B7C2">
              <wp:extent cx="3959352" cy="3557016"/>
              <wp:effectExtent l="0" t="0" r="3175" b="5715"/>
              <wp:docPr id="8" name="Picture 8" descr="C:\Users\Kelvin\Desktop\Screenshots\Blo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n\Desktop\Screenshots\Block 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279"/>
                      <a:stretch/>
                    </pic:blipFill>
                    <pic:spPr bwMode="auto">
                      <a:xfrm>
                        <a:off x="0" y="0"/>
                        <a:ext cx="3959352" cy="3557016"/>
                      </a:xfrm>
                      <a:prstGeom prst="rect">
                        <a:avLst/>
                      </a:prstGeom>
                      <a:noFill/>
                      <a:ln>
                        <a:noFill/>
                      </a:ln>
                      <a:extLst>
                        <a:ext uri="{53640926-AAD7-44D8-BBD7-CCE9431645EC}">
                          <a14:shadowObscured xmlns:a14="http://schemas.microsoft.com/office/drawing/2010/main"/>
                        </a:ext>
                      </a:extLst>
                    </pic:spPr>
                  </pic:pic>
                </a:graphicData>
              </a:graphic>
            </wp:inline>
          </w:drawing>
        </w:r>
      </w:del>
    </w:p>
    <w:p w14:paraId="1B8F3044" w14:textId="7195E9CB" w:rsidR="00013698" w:rsidRPr="00DD0BBB" w:rsidDel="005A6019" w:rsidRDefault="00013698" w:rsidP="007B7679">
      <w:pPr>
        <w:rPr>
          <w:del w:id="590" w:author="Kelvin" w:date="2014-11-10T19:46:00Z"/>
          <w:rStyle w:val="Emphasis"/>
        </w:rPr>
      </w:pPr>
      <w:bookmarkStart w:id="591" w:name="_Toc403237663"/>
      <w:bookmarkStart w:id="592" w:name="_Toc403237707"/>
      <w:bookmarkStart w:id="593" w:name="_Toc403237871"/>
      <w:del w:id="594" w:author="Kelvin" w:date="2014-11-10T19:46:00Z">
        <w:r w:rsidRPr="00DD0BBB" w:rsidDel="005A6019">
          <w:rPr>
            <w:rStyle w:val="Emphasis"/>
          </w:rPr>
          <w:delText>Tasks with Multiple Recurrences</w:delText>
        </w:r>
        <w:bookmarkEnd w:id="591"/>
        <w:bookmarkEnd w:id="592"/>
        <w:bookmarkEnd w:id="593"/>
      </w:del>
    </w:p>
    <w:p w14:paraId="0C76F431" w14:textId="4C1CF2F5" w:rsidR="004E7EE3" w:rsidRPr="004E7EE3" w:rsidDel="005A6019" w:rsidRDefault="00387117" w:rsidP="009C0BF7">
      <w:pPr>
        <w:tabs>
          <w:tab w:val="left" w:pos="7575"/>
        </w:tabs>
        <w:rPr>
          <w:del w:id="595" w:author="Kelvin" w:date="2014-11-10T19:46:00Z"/>
        </w:rPr>
      </w:pPr>
      <w:del w:id="596" w:author="Kelvin" w:date="2014-11-10T19:46:00Z">
        <w:r w:rsidDel="005A6019">
          <w:rPr>
            <w:noProof/>
            <w:lang w:val="en-SG" w:eastAsia="en-SG"/>
          </w:rPr>
          <mc:AlternateContent>
            <mc:Choice Requires="wps">
              <w:drawing>
                <wp:anchor distT="0" distB="0" distL="114300" distR="114300" simplePos="0" relativeHeight="251538432" behindDoc="0" locked="0" layoutInCell="1" allowOverlap="1" wp14:anchorId="42EF3702" wp14:editId="60A6D673">
                  <wp:simplePos x="0" y="0"/>
                  <wp:positionH relativeFrom="column">
                    <wp:posOffset>2104391</wp:posOffset>
                  </wp:positionH>
                  <wp:positionV relativeFrom="paragraph">
                    <wp:posOffset>3321541</wp:posOffset>
                  </wp:positionV>
                  <wp:extent cx="45719" cy="3148474"/>
                  <wp:effectExtent l="38100" t="0" r="107315" b="52070"/>
                  <wp:wrapNone/>
                  <wp:docPr id="2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1484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61CDB6C" id="AutoShape 71" o:spid="_x0000_s1026" type="#_x0000_t32" style="position:absolute;margin-left:165.7pt;margin-top:261.55pt;width:3.6pt;height:247.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" strokecolor="fuchsia" strokeweight="1pt">
                  <v:stroke dashstyle="dash" endarrow="open"/>
                </v:shape>
              </w:pict>
            </mc:Fallback>
          </mc:AlternateContent>
        </w:r>
        <w:r w:rsidDel="005A6019">
          <w:rPr>
            <w:noProof/>
            <w:lang w:val="en-SG" w:eastAsia="en-SG"/>
          </w:rPr>
          <mc:AlternateContent>
            <mc:Choice Requires="wps">
              <w:drawing>
                <wp:anchor distT="0" distB="0" distL="114300" distR="114300" simplePos="0" relativeHeight="251501568" behindDoc="0" locked="0" layoutInCell="1" allowOverlap="1" wp14:anchorId="61ACB475" wp14:editId="09DEBA34">
                  <wp:simplePos x="0" y="0"/>
                  <wp:positionH relativeFrom="column">
                    <wp:posOffset>1609091</wp:posOffset>
                  </wp:positionH>
                  <wp:positionV relativeFrom="paragraph">
                    <wp:posOffset>3307080</wp:posOffset>
                  </wp:positionV>
                  <wp:extent cx="45719" cy="1972945"/>
                  <wp:effectExtent l="38100" t="0" r="50165" b="65405"/>
                  <wp:wrapNone/>
                  <wp:docPr id="1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972945"/>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63775E0" id="AutoShape 71" o:spid="_x0000_s1026" type="#_x0000_t32" style="position:absolute;margin-left:126.7pt;margin-top:260.4pt;width:3.6pt;height:155.3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1EFQQIAADU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" strokecolor="fuchsia" strokeweight="1pt">
                  <v:stroke dashstyle="dash" endarrow="open"/>
                </v:shape>
              </w:pict>
            </mc:Fallback>
          </mc:AlternateContent>
        </w:r>
        <w:r w:rsidR="009C0BF7" w:rsidDel="005A6019">
          <w:rPr>
            <w:noProof/>
            <w:lang w:val="en-SG" w:eastAsia="en-SG"/>
          </w:rPr>
          <mc:AlternateContent>
            <mc:Choice Requires="wps">
              <w:drawing>
                <wp:anchor distT="0" distB="0" distL="114300" distR="114300" simplePos="0" relativeHeight="251575296" behindDoc="0" locked="0" layoutInCell="1" allowOverlap="1" wp14:anchorId="2F83E7DC" wp14:editId="3F8817E0">
                  <wp:simplePos x="0" y="0"/>
                  <wp:positionH relativeFrom="column">
                    <wp:posOffset>4133850</wp:posOffset>
                  </wp:positionH>
                  <wp:positionV relativeFrom="paragraph">
                    <wp:posOffset>9525</wp:posOffset>
                  </wp:positionV>
                  <wp:extent cx="2400300" cy="2286000"/>
                  <wp:effectExtent l="0" t="0" r="0" b="0"/>
                  <wp:wrapTight wrapText="bothSides">
                    <wp:wrapPolygon edited="0">
                      <wp:start x="343" y="540"/>
                      <wp:lineTo x="343" y="21060"/>
                      <wp:lineTo x="21086" y="21060"/>
                      <wp:lineTo x="21086" y="540"/>
                      <wp:lineTo x="343" y="540"/>
                    </wp:wrapPolygon>
                  </wp:wrapTight>
                  <wp:docPr id="4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D6916AB" w14:textId="751B36BB" w:rsidR="00947A4B" w:rsidRDefault="00947A4B" w:rsidP="009C0BF7">
                              <w:r>
                                <w:t>You can also add tasks that occurs across multiple timeslots using the “</w:t>
                              </w:r>
                              <w:r w:rsidRPr="009C0BF7">
                                <w:rPr>
                                  <w:b/>
                                </w:rPr>
                                <w:t>and</w:t>
                              </w:r>
                              <w:r>
                                <w:t>” keyword.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3E7DC" id="_x0000_s1055" type="#_x0000_t202" style="position:absolute;margin-left:325.5pt;margin-top:.75pt;width:189pt;height:180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" filled="f" stroked="f">
                  <v:textbox inset=",7.2pt,,7.2pt">
                    <w:txbxContent>
                      <w:p w14:paraId="0D6916AB" w14:textId="751B36BB" w:rsidR="00947A4B" w:rsidRDefault="00947A4B" w:rsidP="009C0BF7">
                        <w:r>
                          <w:t>You can also add tasks that occurs across multiple timeslots using the “</w:t>
                        </w:r>
                        <w:r w:rsidRPr="009C0BF7">
                          <w:rPr>
                            <w:b/>
                          </w:rPr>
                          <w:t>and</w:t>
                        </w:r>
                        <w:r>
                          <w:t>” keyword.</w:t>
                        </w:r>
                      </w:p>
                    </w:txbxContent>
                  </v:textbox>
                  <w10:wrap type="tight"/>
                </v:shape>
              </w:pict>
            </mc:Fallback>
          </mc:AlternateContent>
        </w:r>
        <w:r w:rsidR="001A1F93" w:rsidDel="005A6019">
          <w:rPr>
            <w:noProof/>
            <w:lang w:val="en-SG" w:eastAsia="en-SG"/>
          </w:rPr>
          <mc:AlternateContent>
            <mc:Choice Requires="wpg">
              <w:drawing>
                <wp:anchor distT="0" distB="0" distL="114300" distR="114300" simplePos="0" relativeHeight="251483136" behindDoc="0" locked="0" layoutInCell="1" allowOverlap="1" wp14:anchorId="5548A9B6" wp14:editId="5281D87C">
                  <wp:simplePos x="0" y="0"/>
                  <wp:positionH relativeFrom="column">
                    <wp:posOffset>371</wp:posOffset>
                  </wp:positionH>
                  <wp:positionV relativeFrom="paragraph">
                    <wp:posOffset>3102383</wp:posOffset>
                  </wp:positionV>
                  <wp:extent cx="3958326" cy="1470323"/>
                  <wp:effectExtent l="0" t="0" r="23495" b="15875"/>
                  <wp:wrapNone/>
                  <wp:docPr id="197" name="Group 197"/>
                  <wp:cNvGraphicFramePr/>
                  <a:graphic xmlns:a="http://schemas.openxmlformats.org/drawingml/2006/main">
                    <a:graphicData uri="http://schemas.microsoft.com/office/word/2010/wordprocessingGroup">
                      <wpg:wgp>
                        <wpg:cNvGrpSpPr/>
                        <wpg:grpSpPr>
                          <a:xfrm>
                            <a:off x="0" y="0"/>
                            <a:ext cx="3958326" cy="1470323"/>
                            <a:chOff x="-8626" y="-25878"/>
                            <a:chExt cx="4114800" cy="1528965"/>
                          </a:xfrm>
                        </wpg:grpSpPr>
                        <wps:wsp>
                          <wps:cNvPr id="198" name="Rectangle 5"/>
                          <wps:cNvSpPr>
                            <a:spLocks noChangeArrowheads="1"/>
                          </wps:cNvSpPr>
                          <wps:spPr bwMode="auto">
                            <a:xfrm>
                              <a:off x="-8626" y="-25878"/>
                              <a:ext cx="4114800" cy="20703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99" name="Rectangle 5"/>
                          <wps:cNvSpPr>
                            <a:spLocks noChangeArrowheads="1"/>
                          </wps:cNvSpPr>
                          <wps:spPr bwMode="auto">
                            <a:xfrm>
                              <a:off x="828136" y="1140794"/>
                              <a:ext cx="3086100" cy="36229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00" name="AutoShape 71"/>
                          <wps:cNvCnPr>
                            <a:cxnSpLocks noChangeShapeType="1"/>
                          </wps:cNvCnPr>
                          <wps:spPr bwMode="auto">
                            <a:xfrm>
                              <a:off x="1181819" y="207114"/>
                              <a:ext cx="17253" cy="957689"/>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B28F6CC" id="Group 197" o:spid="_x0000_s1026" style="position:absolute;margin-left:.05pt;margin-top:244.3pt;width:311.7pt;height:115.75pt;z-index:251483136;mso-width-relative:margin;mso-height-relative:margin" coordorigin="-86,-258" coordsize="41148,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">
                  <v:rect id="Rectangle 5" o:spid="_x0000_s1027" style="position:absolute;left:-86;top:-258;width:411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sMsQA&#10;AADcAAAADwAAAGRycy9kb3ducmV2LnhtbESPT2sCQQzF7wW/wxDBW521SKmro4hF8GhVxGPYyf7B&#10;ncy6M66rn745FHpLeC/v/bJY9a5WHbWh8mxgMk5AEWfeVlwYOB2371+gQkS2WHsmA08KsFoO3haY&#10;Wv/gH+oOsVASwiFFA2WMTap1yEpyGMa+IRYt963DKGtbaNviQ8JdrT+S5FM7rFgaSmxoU1J2Pdyd&#10;ATfdxtukm+WIyff+nF9e1Xp6NGY07NdzUJH6+G/+u95ZwZ8JrTwj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4LDLEAAAA3AAAAA8AAAAAAAAAAAAAAAAAmAIAAGRycy9k&#10;b3ducmV2LnhtbFBLBQYAAAAABAAEAPUAAACJAwAAAAA=&#10;" filled="f" strokecolor="fuchsia" strokeweight="1pt">
                    <v:stroke dashstyle="dash"/>
                  </v:rect>
                  <v:rect id="Rectangle 5" o:spid="_x0000_s1028" style="position:absolute;left:8281;top:11407;width:30861;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JqcAA&#10;AADcAAAADwAAAGRycy9kb3ducmV2LnhtbERPS4vCMBC+L/gfwix426aKLLYaRRTB466KeBya6YNt&#10;JrWJteuvN4LgbT6+58yXvalFR62rLCsYRTEI4szqigsFx8P2awrCeWSNtWVS8E8OlovBxxxTbW/8&#10;S93eFyKEsEtRQel9k0rpspIMusg2xIHLbWvQB9gWUrd4C+GmluM4/pYGKw4NJTa0Lin721+NAjPZ&#10;+suoS3LEePNzys/3ajU5KDX87FczEJ56/xa/3Dsd5icJPJ8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SJqcAAAADcAAAADwAAAAAAAAAAAAAAAACYAgAAZHJzL2Rvd25y&#10;ZXYueG1sUEsFBgAAAAAEAAQA9QAAAIUDAAAAAA==&#10;" filled="f" strokecolor="fuchsia" strokeweight="1pt">
                    <v:stroke dashstyle="dash"/>
                  </v:rect>
                  <v:shape id="AutoShape 71" o:spid="_x0000_s1029" type="#_x0000_t32" style="position:absolute;left:11818;top:2071;width:172;height:9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9kRsMAAADcAAAADwAAAGRycy9kb3ducmV2LnhtbESPT2sCMRTE7wW/Q3iCt5rVg5atUVRo&#10;cS+CfxB6e2xeN0s3L0uS1fXbG0HocZiZ3zCLVW8bcSUfascKJuMMBHHpdM2VgvPp6/0DRIjIGhvH&#10;pOBOAVbLwdsCc+1ufKDrMVYiQTjkqMDE2OZShtKQxTB2LXHyfp23GJP0ldQebwluGznNspm0WHNa&#10;MNjS1lD5d+ysgiYL3aboLt8mbPaTwk8LO69/lBoN+/UniEh9/A+/2jutIBHheS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ZEbDAAAA3AAAAA8AAAAAAAAAAAAA&#10;AAAAoQIAAGRycy9kb3ducmV2LnhtbFBLBQYAAAAABAAEAPkAAACRAwAAAAA=&#10;" strokecolor="fuchsia" strokeweight="1pt">
                    <v:stroke dashstyle="dash" endarrow="open"/>
                  </v:shape>
                </v:group>
              </w:pict>
            </mc:Fallback>
          </mc:AlternateContent>
        </w:r>
        <w:r w:rsidR="00426548" w:rsidDel="005A6019">
          <w:rPr>
            <w:noProof/>
            <w:lang w:val="en-SG" w:eastAsia="en-SG"/>
          </w:rPr>
          <w:drawing>
            <wp:inline distT="0" distB="0" distL="0" distR="0" wp14:anchorId="218202FB" wp14:editId="6318494A">
              <wp:extent cx="3950208" cy="3602736"/>
              <wp:effectExtent l="0" t="0" r="0" b="0"/>
              <wp:docPr id="9" name="Picture 9" descr="C:\Users\Kelvin\Desktop\Screenshots\Mul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n\Desktop\Screenshots\Multi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0208" cy="3602736"/>
                      </a:xfrm>
                      <a:prstGeom prst="rect">
                        <a:avLst/>
                      </a:prstGeom>
                      <a:noFill/>
                      <a:ln>
                        <a:noFill/>
                      </a:ln>
                    </pic:spPr>
                  </pic:pic>
                </a:graphicData>
              </a:graphic>
            </wp:inline>
          </w:drawing>
        </w:r>
        <w:r w:rsidR="009C0BF7" w:rsidDel="005A6019">
          <w:tab/>
        </w:r>
      </w:del>
    </w:p>
    <w:p w14:paraId="387F734C" w14:textId="06929D96" w:rsidR="001B776D" w:rsidDel="005A6019" w:rsidRDefault="001A1F93" w:rsidP="007B7679">
      <w:pPr>
        <w:rPr>
          <w:ins w:id="597" w:author="zhen yu" w:date="2014-11-08T22:16:00Z"/>
          <w:del w:id="598" w:author="Kelvin" w:date="2014-11-10T19:46:00Z"/>
        </w:rPr>
      </w:pPr>
      <w:del w:id="599" w:author="Kelvin" w:date="2014-11-10T19:46:00Z">
        <w:r w:rsidDel="005A6019">
          <w:rPr>
            <w:noProof/>
            <w:lang w:val="en-SG" w:eastAsia="en-SG"/>
          </w:rPr>
          <mc:AlternateContent>
            <mc:Choice Requires="wps">
              <w:drawing>
                <wp:anchor distT="0" distB="0" distL="114300" distR="114300" simplePos="0" relativeHeight="251520000" behindDoc="0" locked="0" layoutInCell="1" allowOverlap="1" wp14:anchorId="3156FE98" wp14:editId="41A8D087">
                  <wp:simplePos x="0" y="0"/>
                  <wp:positionH relativeFrom="column">
                    <wp:posOffset>4174059</wp:posOffset>
                  </wp:positionH>
                  <wp:positionV relativeFrom="paragraph">
                    <wp:posOffset>5870</wp:posOffset>
                  </wp:positionV>
                  <wp:extent cx="2400300" cy="2286000"/>
                  <wp:effectExtent l="0" t="0" r="0" b="0"/>
                  <wp:wrapTight wrapText="bothSides">
                    <wp:wrapPolygon edited="0">
                      <wp:start x="343" y="540"/>
                      <wp:lineTo x="343" y="21060"/>
                      <wp:lineTo x="21086" y="21060"/>
                      <wp:lineTo x="21086" y="540"/>
                      <wp:lineTo x="343" y="540"/>
                    </wp:wrapPolygon>
                  </wp:wrapTight>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8FD3FBA" w14:textId="5D3F4A07" w:rsidR="00947A4B" w:rsidRDefault="00947A4B" w:rsidP="008446BE">
                              <w:r>
                                <w:t>The task is automatically split into the various timeslots.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FE98" id="_x0000_s1056" type="#_x0000_t202" style="position:absolute;margin-left:328.65pt;margin-top:.45pt;width:189pt;height:180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p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" filled="f" stroked="f">
                  <v:textbox inset=",7.2pt,,7.2pt">
                    <w:txbxContent>
                      <w:p w14:paraId="28FD3FBA" w14:textId="5D3F4A07" w:rsidR="00947A4B" w:rsidRDefault="00947A4B" w:rsidP="008446BE">
                        <w:r>
                          <w:t>The task is automatically split into the various timeslots.</w:t>
                        </w:r>
                      </w:p>
                    </w:txbxContent>
                  </v:textbox>
                  <w10:wrap type="tight"/>
                </v:shape>
              </w:pict>
            </mc:Fallback>
          </mc:AlternateContent>
        </w:r>
        <w:r w:rsidDel="005A6019">
          <w:rPr>
            <w:noProof/>
            <w:lang w:val="en-SG" w:eastAsia="en-SG"/>
          </w:rPr>
          <mc:AlternateContent>
            <mc:Choice Requires="wps">
              <w:drawing>
                <wp:anchor distT="0" distB="0" distL="114300" distR="114300" simplePos="0" relativeHeight="251547648" behindDoc="0" locked="0" layoutInCell="1" allowOverlap="1" wp14:anchorId="006B840E" wp14:editId="0DA4A246">
                  <wp:simplePos x="0" y="0"/>
                  <wp:positionH relativeFrom="column">
                    <wp:posOffset>819509</wp:posOffset>
                  </wp:positionH>
                  <wp:positionV relativeFrom="paragraph">
                    <wp:posOffset>2732681</wp:posOffset>
                  </wp:positionV>
                  <wp:extent cx="3001993" cy="361950"/>
                  <wp:effectExtent l="0" t="0" r="27305" b="1905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993"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9F05A1E" id="Rectangle 5" o:spid="_x0000_s1026" style="position:absolute;margin-left:64.55pt;margin-top:215.15pt;width:236.4pt;height:28.5pt;z-index:25154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" filled="f" strokecolor="fuchsia" strokeweight="1pt">
                  <v:stroke dashstyle="dash"/>
                </v:rect>
              </w:pict>
            </mc:Fallback>
          </mc:AlternateContent>
        </w:r>
        <w:r w:rsidDel="005A6019">
          <w:rPr>
            <w:noProof/>
            <w:lang w:val="en-SG" w:eastAsia="en-SG"/>
          </w:rPr>
          <mc:AlternateContent>
            <mc:Choice Requires="wps">
              <w:drawing>
                <wp:anchor distT="0" distB="0" distL="114300" distR="114300" simplePos="0" relativeHeight="251529216" behindDoc="0" locked="0" layoutInCell="1" allowOverlap="1" wp14:anchorId="0A4526EF" wp14:editId="25836C19">
                  <wp:simplePos x="0" y="0"/>
                  <wp:positionH relativeFrom="column">
                    <wp:posOffset>836762</wp:posOffset>
                  </wp:positionH>
                  <wp:positionV relativeFrom="paragraph">
                    <wp:posOffset>1576741</wp:posOffset>
                  </wp:positionV>
                  <wp:extent cx="2958861" cy="361950"/>
                  <wp:effectExtent l="0" t="0" r="13335" b="1905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861" cy="3619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2C4E932" id="Rectangle 5" o:spid="_x0000_s1026" style="position:absolute;margin-left:65.9pt;margin-top:124.15pt;width:233pt;height:28.5pt;z-index:25152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" filled="f" strokecolor="fuchsia" strokeweight="1pt">
                  <v:stroke dashstyle="dash"/>
                </v:rect>
              </w:pict>
            </mc:Fallback>
          </mc:AlternateContent>
        </w:r>
        <w:r w:rsidR="00426548" w:rsidDel="005A6019">
          <w:rPr>
            <w:noProof/>
            <w:lang w:val="en-SG" w:eastAsia="en-SG"/>
          </w:rPr>
          <w:drawing>
            <wp:inline distT="0" distB="0" distL="0" distR="0" wp14:anchorId="23C5EF17" wp14:editId="77A34EBB">
              <wp:extent cx="3959352" cy="3511296"/>
              <wp:effectExtent l="0" t="0" r="3175" b="0"/>
              <wp:docPr id="10" name="Picture 10" descr="C:\Users\Kelvin\Desktop\Screenshots\Mul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n\Desktop\Screenshots\Multi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9352" cy="3511296"/>
                      </a:xfrm>
                      <a:prstGeom prst="rect">
                        <a:avLst/>
                      </a:prstGeom>
                      <a:noFill/>
                      <a:ln>
                        <a:noFill/>
                      </a:ln>
                    </pic:spPr>
                  </pic:pic>
                </a:graphicData>
              </a:graphic>
            </wp:inline>
          </w:drawing>
        </w:r>
      </w:del>
    </w:p>
    <w:p w14:paraId="1AA04F47" w14:textId="10772AA0" w:rsidR="004E7EE3" w:rsidRPr="004E7EE3" w:rsidDel="005A6019" w:rsidRDefault="001B776D" w:rsidP="007B7679">
      <w:pPr>
        <w:rPr>
          <w:del w:id="600" w:author="Kelvin" w:date="2014-11-10T19:46:00Z"/>
        </w:rPr>
      </w:pPr>
      <w:ins w:id="601" w:author="zhen yu" w:date="2014-11-08T22:16:00Z">
        <w:del w:id="602" w:author="Kelvin" w:date="2014-11-10T19:46:00Z">
          <w:r w:rsidDel="005A6019">
            <w:br w:type="page"/>
          </w:r>
        </w:del>
      </w:ins>
    </w:p>
    <w:p w14:paraId="088217E6" w14:textId="205309D0" w:rsidR="00B05F25" w:rsidRPr="00DD0BBB" w:rsidDel="005A6019" w:rsidRDefault="00A13EA7" w:rsidP="007B7679">
      <w:pPr>
        <w:rPr>
          <w:del w:id="603" w:author="Kelvin" w:date="2014-11-10T19:46:00Z"/>
          <w:rStyle w:val="Emphasis"/>
        </w:rPr>
      </w:pPr>
      <w:bookmarkStart w:id="604" w:name="_Toc403237664"/>
      <w:bookmarkStart w:id="605" w:name="_Toc403237708"/>
      <w:bookmarkStart w:id="606" w:name="_Toc403237872"/>
      <w:del w:id="607" w:author="Kelvin" w:date="2014-11-10T19:46:00Z">
        <w:r w:rsidRPr="00DD0BBB" w:rsidDel="005A6019">
          <w:rPr>
            <w:rStyle w:val="Emphasis"/>
            <w:noProof/>
            <w:lang w:val="en-SG" w:eastAsia="en-SG"/>
          </w:rPr>
          <mc:AlternateContent>
            <mc:Choice Requires="wps">
              <w:drawing>
                <wp:anchor distT="0" distB="0" distL="114300" distR="114300" simplePos="0" relativeHeight="251556864" behindDoc="0" locked="0" layoutInCell="1" allowOverlap="1" wp14:anchorId="604F7472" wp14:editId="72881C90">
                  <wp:simplePos x="0" y="0"/>
                  <wp:positionH relativeFrom="column">
                    <wp:posOffset>4162425</wp:posOffset>
                  </wp:positionH>
                  <wp:positionV relativeFrom="paragraph">
                    <wp:posOffset>266700</wp:posOffset>
                  </wp:positionV>
                  <wp:extent cx="2400300" cy="2876550"/>
                  <wp:effectExtent l="0" t="0" r="0" b="0"/>
                  <wp:wrapTight wrapText="bothSides">
                    <wp:wrapPolygon edited="0">
                      <wp:start x="343" y="429"/>
                      <wp:lineTo x="343" y="21171"/>
                      <wp:lineTo x="21086" y="21171"/>
                      <wp:lineTo x="21086" y="429"/>
                      <wp:lineTo x="343" y="429"/>
                    </wp:wrapPolygon>
                  </wp:wrapTight>
                  <wp:docPr id="11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765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81CFC3" w14:textId="77777777" w:rsidR="00947A4B" w:rsidRDefault="00947A4B" w:rsidP="00B05F25"/>
                            <w:p w14:paraId="74EA0BDE" w14:textId="681C22F9" w:rsidR="00947A4B" w:rsidRDefault="00947A4B" w:rsidP="00B05F25">
                              <w:pPr>
                                <w:rPr>
                                  <w:ins w:id="608" w:author="zhen yu" w:date="2014-11-08T22:24:00Z"/>
                                </w:rPr>
                              </w:pPr>
                              <w:r>
                                <w:t>You can quickly navigate through categories or custom hashtags simply by typing the hashtag in the command bar.</w:t>
                              </w:r>
                            </w:p>
                            <w:p w14:paraId="0149CBDB" w14:textId="0BE187F8" w:rsidR="00947A4B" w:rsidRDefault="00947A4B" w:rsidP="00B05F25">
                              <w:pPr>
                                <w:rPr>
                                  <w:ins w:id="609" w:author="zhen yu" w:date="2014-11-08T23:09:00Z"/>
                                </w:rPr>
                              </w:pPr>
                              <w:ins w:id="610" w:author="zhen yu" w:date="2014-11-09T00:15:00Z">
                                <w:r>
                                  <w:t>In addition</w:t>
                                </w:r>
                              </w:ins>
                              <w:ins w:id="611" w:author="zhen yu" w:date="2014-11-08T22:24:00Z">
                                <w:r>
                                  <w:t>, you can also use</w:t>
                                </w:r>
                              </w:ins>
                              <w:ins w:id="612" w:author="zhen yu" w:date="2014-11-08T23:28:00Z">
                                <w:r>
                                  <w:t xml:space="preserve"> </w:t>
                                </w:r>
                              </w:ins>
                              <w:ins w:id="613" w:author="zhen yu" w:date="2014-11-08T22:24:00Z">
                                <w:r w:rsidRPr="009D3E48">
                                  <w:rPr>
                                    <w:b/>
                                    <w:rPrChange w:id="614" w:author="zhen yu" w:date="2014-11-08T22:26:00Z">
                                      <w:rPr/>
                                    </w:rPrChange>
                                  </w:rPr>
                                  <w:t>A</w:t>
                                </w:r>
                              </w:ins>
                              <w:ins w:id="615" w:author="Kelvin Ang" w:date="2014-11-09T07:50:00Z">
                                <w:r>
                                  <w:rPr>
                                    <w:b/>
                                  </w:rPr>
                                  <w:t>lt</w:t>
                                </w:r>
                              </w:ins>
                              <w:ins w:id="616" w:author="zhen yu" w:date="2014-11-08T22:24:00Z">
                                <w:del w:id="617" w:author="Kelvin Ang" w:date="2014-11-09T07:50:00Z">
                                  <w:r w:rsidRPr="009D3E48" w:rsidDel="00387117">
                                    <w:rPr>
                                      <w:b/>
                                      <w:rPrChange w:id="618" w:author="zhen yu" w:date="2014-11-08T22:26:00Z">
                                        <w:rPr/>
                                      </w:rPrChange>
                                    </w:rPr>
                                    <w:delText>LT</w:delText>
                                  </w:r>
                                </w:del>
                              </w:ins>
                              <w:ins w:id="619" w:author="zhen yu" w:date="2014-11-08T22:25:00Z">
                                <w:r>
                                  <w:rPr>
                                    <w:b/>
                                  </w:rPr>
                                  <w:t xml:space="preserve"> + </w:t>
                                </w:r>
                              </w:ins>
                              <w:ins w:id="620" w:author="zhen yu" w:date="2014-11-08T23:29:00Z">
                                <w:del w:id="621" w:author="Kelvin Ang" w:date="2014-11-09T07:50:00Z">
                                  <w:r w:rsidDel="00387117">
                                    <w:rPr>
                                      <w:b/>
                                    </w:rPr>
                                    <w:delText>UP</w:delText>
                                  </w:r>
                                </w:del>
                              </w:ins>
                              <w:ins w:id="622" w:author="Kelvin Ang" w:date="2014-11-09T07:50:00Z">
                                <w:r>
                                  <w:rPr>
                                    <w:b/>
                                  </w:rPr>
                                  <w:t>Up</w:t>
                                </w:r>
                              </w:ins>
                              <w:ins w:id="623" w:author="zhen yu" w:date="2014-11-08T23:28:00Z">
                                <w:r>
                                  <w:rPr>
                                    <w:b/>
                                  </w:rPr>
                                  <w:t>/</w:t>
                                </w:r>
                              </w:ins>
                              <w:ins w:id="624" w:author="zhen yu" w:date="2014-11-08T23:29:00Z">
                                <w:del w:id="625" w:author="Kelvin Ang" w:date="2014-11-09T07:50:00Z">
                                  <w:r w:rsidDel="00387117">
                                    <w:rPr>
                                      <w:b/>
                                    </w:rPr>
                                    <w:delText>DOWN</w:delText>
                                  </w:r>
                                </w:del>
                              </w:ins>
                              <w:ins w:id="626" w:author="zhen yu" w:date="2014-11-08T22:25:00Z">
                                <w:del w:id="627" w:author="Kelvin Ang" w:date="2014-11-09T07:50:00Z">
                                  <w:r w:rsidRPr="009D3E48" w:rsidDel="00387117">
                                    <w:rPr>
                                      <w:b/>
                                      <w:rPrChange w:id="628" w:author="zhen yu" w:date="2014-11-08T22:26:00Z">
                                        <w:rPr/>
                                      </w:rPrChange>
                                    </w:rPr>
                                    <w:delText xml:space="preserve"> </w:delText>
                                  </w:r>
                                </w:del>
                              </w:ins>
                              <w:ins w:id="629" w:author="Kelvin Ang" w:date="2014-11-09T07:50:00Z">
                                <w:r>
                                  <w:rPr>
                                    <w:b/>
                                  </w:rPr>
                                  <w:t xml:space="preserve">Down </w:t>
                                </w:r>
                              </w:ins>
                              <w:ins w:id="630" w:author="zhen yu" w:date="2014-11-08T23:29:00Z">
                                <w:r w:rsidRPr="00872ADC">
                                  <w:t>hotkey</w:t>
                                </w:r>
                              </w:ins>
                              <w:ins w:id="631" w:author="Kelvin Ang" w:date="2014-11-09T07:50:00Z">
                                <w:r>
                                  <w:t>s</w:t>
                                </w:r>
                              </w:ins>
                              <w:ins w:id="632" w:author="zhen yu" w:date="2014-11-08T22:25:00Z">
                                <w:r>
                                  <w:t xml:space="preserve"> to navigate through </w:t>
                                </w:r>
                              </w:ins>
                              <w:ins w:id="633" w:author="zhen yu" w:date="2014-11-08T22:26:00Z">
                                <w:r>
                                  <w:t>hashtag lists.</w:t>
                                </w:r>
                              </w:ins>
                            </w:p>
                            <w:p w14:paraId="51669E6A" w14:textId="6DEECD5D" w:rsidR="00947A4B" w:rsidRDefault="00947A4B" w:rsidP="00B05F2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F7472" id="_x0000_s1057" type="#_x0000_t202" style="position:absolute;margin-left:327.75pt;margin-top:21pt;width:189pt;height:226.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" filled="f" stroked="f">
                  <v:textbox inset=",7.2pt,,7.2pt">
                    <w:txbxContent>
                      <w:p w14:paraId="7A81CFC3" w14:textId="77777777" w:rsidR="00947A4B" w:rsidRDefault="00947A4B" w:rsidP="00B05F25"/>
                      <w:p w14:paraId="74EA0BDE" w14:textId="681C22F9" w:rsidR="00947A4B" w:rsidRDefault="00947A4B" w:rsidP="00B05F25">
                        <w:pPr>
                          <w:rPr>
                            <w:ins w:id="634" w:author="zhen yu" w:date="2014-11-08T22:24:00Z"/>
                          </w:rPr>
                        </w:pPr>
                        <w:r>
                          <w:t>You can quickly navigate through categories or custom hashtags simply by typing the hashtag in the command bar.</w:t>
                        </w:r>
                      </w:p>
                      <w:p w14:paraId="0149CBDB" w14:textId="0BE187F8" w:rsidR="00947A4B" w:rsidRDefault="00947A4B" w:rsidP="00B05F25">
                        <w:pPr>
                          <w:rPr>
                            <w:ins w:id="635" w:author="zhen yu" w:date="2014-11-08T23:09:00Z"/>
                          </w:rPr>
                        </w:pPr>
                        <w:ins w:id="636" w:author="zhen yu" w:date="2014-11-09T00:15:00Z">
                          <w:r>
                            <w:t>In addition</w:t>
                          </w:r>
                        </w:ins>
                        <w:ins w:id="637" w:author="zhen yu" w:date="2014-11-08T22:24:00Z">
                          <w:r>
                            <w:t>, you can also use</w:t>
                          </w:r>
                        </w:ins>
                        <w:ins w:id="638" w:author="zhen yu" w:date="2014-11-08T23:28:00Z">
                          <w:r>
                            <w:t xml:space="preserve"> </w:t>
                          </w:r>
                        </w:ins>
                        <w:ins w:id="639" w:author="zhen yu" w:date="2014-11-08T22:24:00Z">
                          <w:r w:rsidRPr="009D3E48">
                            <w:rPr>
                              <w:b/>
                              <w:rPrChange w:id="640" w:author="zhen yu" w:date="2014-11-08T22:26:00Z">
                                <w:rPr/>
                              </w:rPrChange>
                            </w:rPr>
                            <w:t>A</w:t>
                          </w:r>
                        </w:ins>
                        <w:ins w:id="641" w:author="Kelvin Ang" w:date="2014-11-09T07:50:00Z">
                          <w:r>
                            <w:rPr>
                              <w:b/>
                            </w:rPr>
                            <w:t>lt</w:t>
                          </w:r>
                        </w:ins>
                        <w:ins w:id="642" w:author="zhen yu" w:date="2014-11-08T22:24:00Z">
                          <w:del w:id="643" w:author="Kelvin Ang" w:date="2014-11-09T07:50:00Z">
                            <w:r w:rsidRPr="009D3E48" w:rsidDel="00387117">
                              <w:rPr>
                                <w:b/>
                                <w:rPrChange w:id="644" w:author="zhen yu" w:date="2014-11-08T22:26:00Z">
                                  <w:rPr/>
                                </w:rPrChange>
                              </w:rPr>
                              <w:delText>LT</w:delText>
                            </w:r>
                          </w:del>
                        </w:ins>
                        <w:ins w:id="645" w:author="zhen yu" w:date="2014-11-08T22:25:00Z">
                          <w:r>
                            <w:rPr>
                              <w:b/>
                            </w:rPr>
                            <w:t xml:space="preserve"> + </w:t>
                          </w:r>
                        </w:ins>
                        <w:ins w:id="646" w:author="zhen yu" w:date="2014-11-08T23:29:00Z">
                          <w:del w:id="647" w:author="Kelvin Ang" w:date="2014-11-09T07:50:00Z">
                            <w:r w:rsidDel="00387117">
                              <w:rPr>
                                <w:b/>
                              </w:rPr>
                              <w:delText>UP</w:delText>
                            </w:r>
                          </w:del>
                        </w:ins>
                        <w:ins w:id="648" w:author="Kelvin Ang" w:date="2014-11-09T07:50:00Z">
                          <w:r>
                            <w:rPr>
                              <w:b/>
                            </w:rPr>
                            <w:t>Up</w:t>
                          </w:r>
                        </w:ins>
                        <w:ins w:id="649" w:author="zhen yu" w:date="2014-11-08T23:28:00Z">
                          <w:r>
                            <w:rPr>
                              <w:b/>
                            </w:rPr>
                            <w:t>/</w:t>
                          </w:r>
                        </w:ins>
                        <w:ins w:id="650" w:author="zhen yu" w:date="2014-11-08T23:29:00Z">
                          <w:del w:id="651" w:author="Kelvin Ang" w:date="2014-11-09T07:50:00Z">
                            <w:r w:rsidDel="00387117">
                              <w:rPr>
                                <w:b/>
                              </w:rPr>
                              <w:delText>DOWN</w:delText>
                            </w:r>
                          </w:del>
                        </w:ins>
                        <w:ins w:id="652" w:author="zhen yu" w:date="2014-11-08T22:25:00Z">
                          <w:del w:id="653" w:author="Kelvin Ang" w:date="2014-11-09T07:50:00Z">
                            <w:r w:rsidRPr="009D3E48" w:rsidDel="00387117">
                              <w:rPr>
                                <w:b/>
                                <w:rPrChange w:id="654" w:author="zhen yu" w:date="2014-11-08T22:26:00Z">
                                  <w:rPr/>
                                </w:rPrChange>
                              </w:rPr>
                              <w:delText xml:space="preserve"> </w:delText>
                            </w:r>
                          </w:del>
                        </w:ins>
                        <w:ins w:id="655" w:author="Kelvin Ang" w:date="2014-11-09T07:50:00Z">
                          <w:r>
                            <w:rPr>
                              <w:b/>
                            </w:rPr>
                            <w:t xml:space="preserve">Down </w:t>
                          </w:r>
                        </w:ins>
                        <w:ins w:id="656" w:author="zhen yu" w:date="2014-11-08T23:29:00Z">
                          <w:r w:rsidRPr="00872ADC">
                            <w:t>hotkey</w:t>
                          </w:r>
                        </w:ins>
                        <w:ins w:id="657" w:author="Kelvin Ang" w:date="2014-11-09T07:50:00Z">
                          <w:r>
                            <w:t>s</w:t>
                          </w:r>
                        </w:ins>
                        <w:ins w:id="658" w:author="zhen yu" w:date="2014-11-08T22:25:00Z">
                          <w:r>
                            <w:t xml:space="preserve"> to navigate through </w:t>
                          </w:r>
                        </w:ins>
                        <w:ins w:id="659" w:author="zhen yu" w:date="2014-11-08T22:26:00Z">
                          <w:r>
                            <w:t>hashtag lists.</w:t>
                          </w:r>
                        </w:ins>
                      </w:p>
                      <w:p w14:paraId="51669E6A" w14:textId="6DEECD5D" w:rsidR="00947A4B" w:rsidRDefault="00947A4B" w:rsidP="00B05F25"/>
                    </w:txbxContent>
                  </v:textbox>
                  <w10:wrap type="tight"/>
                </v:shape>
              </w:pict>
            </mc:Fallback>
          </mc:AlternateContent>
        </w:r>
        <w:r w:rsidR="00472967" w:rsidRPr="00DD0BBB" w:rsidDel="005A6019">
          <w:rPr>
            <w:rStyle w:val="Emphasis"/>
          </w:rPr>
          <w:delText>Working with</w:delText>
        </w:r>
      </w:del>
      <w:ins w:id="660" w:author="zhen yu" w:date="2014-11-08T22:16:00Z">
        <w:del w:id="661" w:author="Kelvin" w:date="2014-11-10T19:46:00Z">
          <w:r w:rsidR="001B776D" w:rsidDel="005A6019">
            <w:rPr>
              <w:rStyle w:val="Emphasis"/>
            </w:rPr>
            <w:delText>Viewing Custom</w:delText>
          </w:r>
        </w:del>
      </w:ins>
      <w:del w:id="662" w:author="Kelvin" w:date="2014-11-10T19:46:00Z">
        <w:r w:rsidR="00472967" w:rsidRPr="00DD0BBB" w:rsidDel="005A6019">
          <w:rPr>
            <w:rStyle w:val="Emphasis"/>
          </w:rPr>
          <w:delText xml:space="preserve"> Hashtags</w:delText>
        </w:r>
        <w:bookmarkEnd w:id="604"/>
        <w:bookmarkEnd w:id="605"/>
        <w:bookmarkEnd w:id="606"/>
      </w:del>
    </w:p>
    <w:p w14:paraId="01DB977E" w14:textId="0D82D6EF" w:rsidR="00B05F25" w:rsidDel="005A6019" w:rsidRDefault="00A13EA7" w:rsidP="007B7679">
      <w:pPr>
        <w:rPr>
          <w:del w:id="663" w:author="Kelvin" w:date="2014-11-10T19:46:00Z"/>
        </w:rPr>
      </w:pPr>
      <w:del w:id="664" w:author="Kelvin" w:date="2014-11-10T19:46:00Z">
        <w:r w:rsidDel="005A6019">
          <w:rPr>
            <w:noProof/>
            <w:lang w:val="en-SG" w:eastAsia="en-SG"/>
          </w:rPr>
          <mc:AlternateContent>
            <mc:Choice Requires="wpg">
              <w:drawing>
                <wp:anchor distT="0" distB="0" distL="114300" distR="114300" simplePos="0" relativeHeight="251566080" behindDoc="0" locked="0" layoutInCell="1" allowOverlap="1" wp14:anchorId="2497D454" wp14:editId="1522E2A0">
                  <wp:simplePos x="0" y="0"/>
                  <wp:positionH relativeFrom="column">
                    <wp:posOffset>0</wp:posOffset>
                  </wp:positionH>
                  <wp:positionV relativeFrom="paragraph">
                    <wp:posOffset>3179779</wp:posOffset>
                  </wp:positionV>
                  <wp:extent cx="3974733" cy="2259330"/>
                  <wp:effectExtent l="0" t="0" r="26035" b="26670"/>
                  <wp:wrapNone/>
                  <wp:docPr id="134" name="Group 134"/>
                  <wp:cNvGraphicFramePr/>
                  <a:graphic xmlns:a="http://schemas.openxmlformats.org/drawingml/2006/main">
                    <a:graphicData uri="http://schemas.microsoft.com/office/word/2010/wordprocessingGroup">
                      <wpg:wgp>
                        <wpg:cNvGrpSpPr/>
                        <wpg:grpSpPr>
                          <a:xfrm>
                            <a:off x="0" y="0"/>
                            <a:ext cx="3974733" cy="2259330"/>
                            <a:chOff x="0" y="26428"/>
                            <a:chExt cx="3974733" cy="2259330"/>
                          </a:xfrm>
                        </wpg:grpSpPr>
                        <wps:wsp>
                          <wps:cNvPr id="119" name="Rectangle 5"/>
                          <wps:cNvSpPr>
                            <a:spLocks noChangeArrowheads="1"/>
                          </wps:cNvSpPr>
                          <wps:spPr bwMode="auto">
                            <a:xfrm>
                              <a:off x="21142" y="26428"/>
                              <a:ext cx="412273" cy="17442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8" name="AutoShape 71"/>
                          <wps:cNvCnPr>
                            <a:cxnSpLocks noChangeShapeType="1"/>
                            <a:stCxn id="119" idx="3"/>
                            <a:endCxn id="120" idx="0"/>
                          </wps:cNvCnPr>
                          <wps:spPr bwMode="auto">
                            <a:xfrm>
                              <a:off x="433415" y="113640"/>
                              <a:ext cx="1988344" cy="64946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3" name="Rectangle 5"/>
                          <wps:cNvSpPr>
                            <a:spLocks noChangeArrowheads="1"/>
                          </wps:cNvSpPr>
                          <wps:spPr bwMode="auto">
                            <a:xfrm>
                              <a:off x="0" y="2119505"/>
                              <a:ext cx="771690" cy="166253"/>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7" name="AutoShape 71"/>
                          <wps:cNvCnPr>
                            <a:cxnSpLocks noChangeShapeType="1"/>
                            <a:endCxn id="123" idx="0"/>
                          </wps:cNvCnPr>
                          <wps:spPr bwMode="auto">
                            <a:xfrm>
                              <a:off x="228600" y="207457"/>
                              <a:ext cx="157245" cy="191204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20" name="Rectangle 5"/>
                          <wps:cNvSpPr>
                            <a:spLocks noChangeArrowheads="1"/>
                          </wps:cNvSpPr>
                          <wps:spPr bwMode="auto">
                            <a:xfrm>
                              <a:off x="868784" y="763101"/>
                              <a:ext cx="3105949" cy="69215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C5B147A" id="Group 134" o:spid="_x0000_s1026" style="position:absolute;margin-left:0;margin-top:250.4pt;width:312.95pt;height:177.9pt;z-index:251566080;mso-width-relative:margin;mso-height-relative:margin" coordorigin=",264" coordsize="3974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">
                  <v:rect id="Rectangle 5" o:spid="_x0000_s1027" style="position:absolute;left:211;top:264;width:4123;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K88AA&#10;AADcAAAADwAAAGRycy9kb3ducmV2LnhtbERPS4vCMBC+C/6HMII3TSuyaDWKKILHXV0Wj0MzfWAz&#10;qU2sXX+9EQRv8/E9Z7nuTCVaalxpWUE8jkAQp1aXnCv4Pe1HMxDOI2usLJOCf3KwXvV7S0y0vfMP&#10;tUefixDCLkEFhfd1IqVLCzLoxrYmDlxmG4M+wCaXusF7CDeVnETRlzRYcmgosKZtQenleDMKzHTv&#10;r3E7zxCj3fdfdn6Um+lJqeGg2yxAeOr8R/x2H3SYH8/h9Uy4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eK88AAAADcAAAADwAAAAAAAAAAAAAAAACYAgAAZHJzL2Rvd25y&#10;ZXYueG1sUEsFBgAAAAAEAAQA9QAAAIUDAAAAAA==&#10;" filled="f" strokecolor="fuchsia" strokeweight="1pt">
                    <v:stroke dashstyle="dash"/>
                  </v:rect>
                  <v:shape id="AutoShape 71" o:spid="_x0000_s1028" type="#_x0000_t32" style="position:absolute;left:4334;top:1136;width:19883;height: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f4cUAAADcAAAADwAAAGRycy9kb3ducmV2LnhtbESPQUvDQBCF74L/YRnBm92kB5XYbTCC&#10;pbkIVhG8DdkxG8zOht1Nm/77zkHwNsN78943m3rxozpSTENgA+WqAEXcBTtwb+Dz4/XuEVTKyBbH&#10;wGTgTAnq7fXVBisbTvxOx0PulYRwqtCAy3mqtE6dI49pFSZi0X5C9Jhljb22EU8S7ke9Lop77XFg&#10;aXA40Yuj7vcwewNjkeamnb92LjVvZRvXrX8Yvo25vVmen0BlWvK/+e96bwW/FFp5Rib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Wf4cUAAADcAAAADwAAAAAAAAAA&#10;AAAAAAChAgAAZHJzL2Rvd25yZXYueG1sUEsFBgAAAAAEAAQA+QAAAJMDAAAAAA==&#10;" strokecolor="fuchsia" strokeweight="1pt">
                    <v:stroke dashstyle="dash" endarrow="open"/>
                  </v:shape>
                  <v:rect id="Rectangle 5" o:spid="_x0000_s1029" style="position:absolute;top:21195;width:7716;height:1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3pMEA&#10;AADcAAAADwAAAGRycy9kb3ducmV2LnhtbERPS4vCMBC+L/gfwgjetqkPFq1GEUXw6KqIx6GZPrCZ&#10;1CbW7v56s7DgbT6+5yxWnalES40rLSsYRjEI4tTqknMF59PucwrCeWSNlWVS8EMOVsvexwITbZ/8&#10;Te3R5yKEsEtQQeF9nUjp0oIMusjWxIHLbGPQB9jkUjf4DOGmkqM4/pIGSw4NBda0KSi9HR9GgZns&#10;/H3YzjLEeHu4ZNffcj05KTXod+s5CE+df4v/3Xsd5o/G8PdMu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jd6TBAAAA3AAAAA8AAAAAAAAAAAAAAAAAmAIAAGRycy9kb3du&#10;cmV2LnhtbFBLBQYAAAAABAAEAPUAAACGAwAAAAA=&#10;" filled="f" strokecolor="fuchsia" strokeweight="1pt">
                    <v:stroke dashstyle="dash"/>
                  </v:rect>
                  <v:shape id="AutoShape 71" o:spid="_x0000_s1030" type="#_x0000_t32" style="position:absolute;left:2286;top:2074;width:1572;height:19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oLk8IAAADcAAAADwAAAGRycy9kb3ducmV2LnhtbERPTWsCMRC9F/wPYQRvNbsetKxGUcHS&#10;vRRqi+Bt2Iybxc1kSbK6/ntTKPQ2j/c5q81gW3EjHxrHCvJpBoK4crrhWsHP9+H1DUSIyBpbx6Tg&#10;QQE269HLCgvt7vxFt2OsRQrhUKACE2NXSBkqQxbD1HXEibs4bzEm6GupPd5TuG3lLMvm0mLDqcFg&#10;R3tD1fXYWwVtFvpd2Z/eTdh95qWflXbRnJWajIftEkSkIf6L/9wfOs3PF/D7TLp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oLk8IAAADcAAAADwAAAAAAAAAAAAAA&#10;AAChAgAAZHJzL2Rvd25yZXYueG1sUEsFBgAAAAAEAAQA+QAAAJADAAAAAA==&#10;" strokecolor="fuchsia" strokeweight="1pt">
                    <v:stroke dashstyle="dash" endarrow="open"/>
                  </v:shape>
                  <v:rect id="Rectangle 5" o:spid="_x0000_s1031" style="position:absolute;left:8687;top:7631;width:3106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p08QA&#10;AADcAAAADwAAAGRycy9kb3ducmV2LnhtbESPT2sCQQzF7wW/wxDBW51VpNTVUaRF8GhVxGPYyf7B&#10;ncy6M66rn745FHpLeC/v/bJc965WHbWh8mxgMk5AEWfeVlwYOB2375+gQkS2WHsmA08KsF4N3paY&#10;Wv/gH+oOsVASwiFFA2WMTap1yEpyGMa+IRYt963DKGtbaNviQ8JdradJ8qEdViwNJTb0VVJ2Pdyd&#10;ATfbxtukm+eIyff+nF9e1WZ2NGY07DcLUJH6+G/+u95Z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6dPEAAAA3AAAAA8AAAAAAAAAAAAAAAAAmAIAAGRycy9k&#10;b3ducmV2LnhtbFBLBQYAAAAABAAEAPUAAACJAwAAAAA=&#10;" filled="f" strokecolor="fuchsia" strokeweight="1pt">
                    <v:stroke dashstyle="dash"/>
                  </v:rect>
                </v:group>
              </w:pict>
            </mc:Fallback>
          </mc:AlternateContent>
        </w:r>
        <w:r w:rsidDel="005A6019">
          <w:rPr>
            <w:noProof/>
            <w:lang w:val="en-SG" w:eastAsia="en-SG"/>
          </w:rPr>
          <mc:AlternateContent>
            <mc:Choice Requires="wps">
              <w:drawing>
                <wp:anchor distT="0" distB="0" distL="114300" distR="114300" simplePos="0" relativeHeight="251510784" behindDoc="0" locked="0" layoutInCell="1" allowOverlap="1" wp14:anchorId="1CAF300C" wp14:editId="765CDE73">
                  <wp:simplePos x="0" y="0"/>
                  <wp:positionH relativeFrom="column">
                    <wp:posOffset>4155069</wp:posOffset>
                  </wp:positionH>
                  <wp:positionV relativeFrom="paragraph">
                    <wp:posOffset>3550920</wp:posOffset>
                  </wp:positionV>
                  <wp:extent cx="2514600" cy="1694815"/>
                  <wp:effectExtent l="0" t="0" r="0" b="0"/>
                  <wp:wrapTight wrapText="bothSides">
                    <wp:wrapPolygon edited="0">
                      <wp:start x="327" y="728"/>
                      <wp:lineTo x="327" y="20880"/>
                      <wp:lineTo x="21109" y="20880"/>
                      <wp:lineTo x="21109" y="728"/>
                      <wp:lineTo x="327" y="728"/>
                    </wp:wrapPolygon>
                  </wp:wrapTight>
                  <wp:docPr id="1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69481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4244E861" w14:textId="7DB27462" w:rsidR="00947A4B" w:rsidRDefault="00947A4B" w:rsidP="00B05F25">
                              <w:r w:rsidRPr="002117C0">
                                <w:t>This will display the corresponding items with the hashtag.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F300C" id="_x0000_s1058" type="#_x0000_t202" style="position:absolute;margin-left:327.15pt;margin-top:279.6pt;width:198pt;height:133.4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" filled="f" stroked="f">
                  <v:textbox inset=",7.2pt,,7.2pt">
                    <w:txbxContent>
                      <w:p w14:paraId="4244E861" w14:textId="7DB27462" w:rsidR="00947A4B" w:rsidRDefault="00947A4B" w:rsidP="00B05F25">
                        <w:r w:rsidRPr="002117C0">
                          <w:t>This will display the corresponding items with the hashtag.</w:t>
                        </w:r>
                      </w:p>
                    </w:txbxContent>
                  </v:textbox>
                  <w10:wrap type="tight"/>
                </v:shape>
              </w:pict>
            </mc:Fallback>
          </mc:AlternateContent>
        </w:r>
        <w:r w:rsidR="00AB1B8F" w:rsidDel="005A6019">
          <w:rPr>
            <w:noProof/>
            <w:lang w:val="en-SG" w:eastAsia="en-SG"/>
          </w:rPr>
          <w:drawing>
            <wp:inline distT="0" distB="0" distL="0" distR="0" wp14:anchorId="10909050" wp14:editId="63CEE92C">
              <wp:extent cx="4000500" cy="3541538"/>
              <wp:effectExtent l="0" t="0" r="0" b="0"/>
              <wp:docPr id="126" name="Picture 126" descr="Macintosh HD:Users:linxiuqing:Dropbox:Screenshots:Screenshot 2014-11-08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nxiuqing:Dropbox:Screenshots:Screenshot 2014-11-08 15.27.4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2816" cy="3543589"/>
                      </a:xfrm>
                      <a:prstGeom prst="rect">
                        <a:avLst/>
                      </a:prstGeom>
                      <a:noFill/>
                      <a:ln>
                        <a:noFill/>
                      </a:ln>
                    </pic:spPr>
                  </pic:pic>
                </a:graphicData>
              </a:graphic>
            </wp:inline>
          </w:drawing>
        </w:r>
      </w:del>
    </w:p>
    <w:p w14:paraId="496B986E" w14:textId="7669690B" w:rsidR="001B776D" w:rsidDel="005A6019" w:rsidRDefault="00AB1B8F">
      <w:pPr>
        <w:rPr>
          <w:ins w:id="665" w:author="zhen yu" w:date="2014-11-08T22:23:00Z"/>
          <w:del w:id="666" w:author="Kelvin" w:date="2014-11-10T19:46:00Z"/>
          <w:b/>
          <w:i/>
        </w:rPr>
      </w:pPr>
      <w:del w:id="667" w:author="Kelvin" w:date="2014-11-10T19:46:00Z">
        <w:r w:rsidDel="005A6019">
          <w:rPr>
            <w:b/>
            <w:i/>
            <w:noProof/>
            <w:lang w:val="en-SG" w:eastAsia="en-SG"/>
          </w:rPr>
          <w:drawing>
            <wp:inline distT="0" distB="0" distL="0" distR="0" wp14:anchorId="6E21CB67" wp14:editId="13D41F85">
              <wp:extent cx="4010350" cy="3543391"/>
              <wp:effectExtent l="0" t="0" r="3175" b="0"/>
              <wp:docPr id="127" name="Picture 127" descr="Macintosh HD:Users:linxiuqing:Dropbox:Screenshots:Screenshot 2014-11-08 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nxiuqing:Dropbox:Screenshots:Screenshot 2014-11-08 15.28.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0350" cy="3543391"/>
                      </a:xfrm>
                      <a:prstGeom prst="rect">
                        <a:avLst/>
                      </a:prstGeom>
                      <a:noFill/>
                      <a:ln>
                        <a:noFill/>
                      </a:ln>
                    </pic:spPr>
                  </pic:pic>
                </a:graphicData>
              </a:graphic>
            </wp:inline>
          </w:drawing>
        </w:r>
      </w:del>
    </w:p>
    <w:p w14:paraId="50936F12" w14:textId="1B040D3D" w:rsidR="001B776D" w:rsidDel="005A6019" w:rsidRDefault="001B776D">
      <w:pPr>
        <w:rPr>
          <w:ins w:id="668" w:author="zhen yu" w:date="2014-11-08T22:23:00Z"/>
          <w:del w:id="669" w:author="Kelvin" w:date="2014-11-10T19:46:00Z"/>
          <w:b/>
          <w:i/>
        </w:rPr>
      </w:pPr>
    </w:p>
    <w:p w14:paraId="478D3B11" w14:textId="6B0862B2" w:rsidR="001B776D" w:rsidRPr="00DD0BBB" w:rsidDel="005A6019" w:rsidRDefault="001B776D" w:rsidP="001B776D">
      <w:pPr>
        <w:rPr>
          <w:ins w:id="670" w:author="zhen yu" w:date="2014-11-08T22:23:00Z"/>
          <w:del w:id="671" w:author="Kelvin" w:date="2014-11-10T19:46:00Z"/>
          <w:rStyle w:val="Emphasis"/>
        </w:rPr>
      </w:pPr>
      <w:ins w:id="672" w:author="zhen yu" w:date="2014-11-08T22:23:00Z">
        <w:del w:id="673" w:author="Kelvin" w:date="2014-11-10T19:46:00Z">
          <w:r w:rsidRPr="00DD0BBB" w:rsidDel="005A6019">
            <w:rPr>
              <w:rStyle w:val="Emphasis"/>
              <w:noProof/>
              <w:lang w:val="en-SG" w:eastAsia="en-SG"/>
            </w:rPr>
            <mc:AlternateContent>
              <mc:Choice Requires="wps">
                <w:drawing>
                  <wp:anchor distT="0" distB="0" distL="114300" distR="114300" simplePos="0" relativeHeight="251584512" behindDoc="0" locked="0" layoutInCell="1" allowOverlap="1" wp14:anchorId="53818EF1" wp14:editId="2C55927D">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1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B2071B5" w14:textId="77777777" w:rsidR="00947A4B" w:rsidRDefault="00947A4B" w:rsidP="001B776D"/>
                              <w:p w14:paraId="56B70D7C" w14:textId="45FAE3E1" w:rsidR="00947A4B" w:rsidRDefault="00947A4B" w:rsidP="001B776D">
                                <w:pPr>
                                  <w:rPr>
                                    <w:ins w:id="674" w:author="zhen yu" w:date="2014-11-08T22:29:00Z"/>
                                  </w:rPr>
                                </w:pPr>
                                <w:r>
                                  <w:t xml:space="preserve">You can </w:t>
                                </w:r>
                                <w:del w:id="675" w:author="zhen yu" w:date="2014-11-08T22:29:00Z">
                                  <w:r w:rsidDel="009D3E48">
                                    <w:delText>quickly navigate through categories or custom hashtags simply by typing the hashtag in the command bar.</w:delText>
                                  </w:r>
                                </w:del>
                                <w:ins w:id="676" w:author="zhen yu" w:date="2014-11-08T22:29:00Z">
                                  <w:r>
                                    <w:t xml:space="preserve">view </w:t>
                                  </w:r>
                                </w:ins>
                                <w:ins w:id="677" w:author="zhen yu" w:date="2014-11-08T22:36:00Z">
                                  <w:r>
                                    <w:t>o</w:t>
                                  </w:r>
                                </w:ins>
                                <w:ins w:id="678" w:author="zhen yu" w:date="2014-11-08T22:29:00Z">
                                  <w:r>
                                    <w:t>verdue tasks by typing “</w:t>
                                  </w:r>
                                  <w:r w:rsidRPr="009D3E48">
                                    <w:rPr>
                                      <w:b/>
                                      <w:rPrChange w:id="679" w:author="zhen yu" w:date="2014-11-08T22:29:00Z">
                                        <w:rPr/>
                                      </w:rPrChange>
                                    </w:rPr>
                                    <w:t>#ovd</w:t>
                                  </w:r>
                                  <w:r>
                                    <w:t>”</w:t>
                                  </w:r>
                                </w:ins>
                                <w:ins w:id="680" w:author="Kelvin Ang" w:date="2014-11-09T08:37:00Z">
                                  <w:r>
                                    <w:t xml:space="preserve"> in the command bar</w:t>
                                  </w:r>
                                </w:ins>
                                <w:ins w:id="681" w:author="zhen yu" w:date="2014-11-08T22:29:00Z">
                                  <w:r>
                                    <w:t>.</w:t>
                                  </w:r>
                                </w:ins>
                              </w:p>
                              <w:p w14:paraId="7591F49D" w14:textId="5A251665" w:rsidR="00947A4B" w:rsidRDefault="00947A4B" w:rsidP="001B776D">
                                <w:ins w:id="682" w:author="zhen yu" w:date="2014-11-08T22:29:00Z">
                                  <w:r>
                                    <w:t>O</w:t>
                                  </w:r>
                                </w:ins>
                                <w:ins w:id="683" w:author="zhen yu" w:date="2014-11-08T22:30:00Z">
                                  <w:r>
                                    <w:t xml:space="preserve">verdue tasks </w:t>
                                  </w:r>
                                </w:ins>
                                <w:ins w:id="684" w:author="Kelvin Ang" w:date="2014-11-09T07:53:00Z">
                                  <w:r>
                                    <w:t>are</w:t>
                                  </w:r>
                                </w:ins>
                                <w:ins w:id="685" w:author="zhen yu" w:date="2014-11-08T22:30:00Z">
                                  <w:del w:id="686" w:author="Kelvin Ang" w:date="2014-11-09T07:53:00Z">
                                    <w:r w:rsidDel="00387117">
                                      <w:delText>is</w:delText>
                                    </w:r>
                                  </w:del>
                                  <w:r>
                                    <w:t xml:space="preserve"> tagged with an “</w:t>
                                  </w:r>
                                  <w:r w:rsidRPr="009D3E48">
                                    <w:rPr>
                                      <w:b/>
                                      <w:rPrChange w:id="687" w:author="zhen yu" w:date="2014-11-08T22:30:00Z">
                                        <w:rPr/>
                                      </w:rPrChange>
                                    </w:rPr>
                                    <w:t>Overdue</w:t>
                                  </w:r>
                                  <w:r>
                                    <w:t>” icon</w:t>
                                  </w:r>
                                </w:ins>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18EF1" id="_x0000_s1059" type="#_x0000_t202" style="position:absolute;margin-left:327.9pt;margin-top:20.95pt;width:189pt;height:180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oaQ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n/256GkCAACUBAAADgAAAAAAAAAAAAAAAAAuAgAA&#10;ZHJzL2Uyb0RvYy54bWxQSwECLQAUAAYACAAAACEAvS+1Qd0AAAALAQAADwAAAAAAAAAAAAAAAADD&#10;BAAAZHJzL2Rvd25yZXYueG1sUEsFBgAAAAAEAAQA8wAAAM0FAAAAAA==&#10;" filled="f" stroked="f">
                    <v:textbox inset=",7.2pt,,7.2pt">
                      <w:txbxContent>
                        <w:p w14:paraId="6B2071B5" w14:textId="77777777" w:rsidR="00947A4B" w:rsidRDefault="00947A4B" w:rsidP="001B776D"/>
                        <w:p w14:paraId="56B70D7C" w14:textId="45FAE3E1" w:rsidR="00947A4B" w:rsidRDefault="00947A4B" w:rsidP="001B776D">
                          <w:pPr>
                            <w:rPr>
                              <w:ins w:id="688" w:author="zhen yu" w:date="2014-11-08T22:29:00Z"/>
                            </w:rPr>
                          </w:pPr>
                          <w:r>
                            <w:t xml:space="preserve">You can </w:t>
                          </w:r>
                          <w:del w:id="689" w:author="zhen yu" w:date="2014-11-08T22:29:00Z">
                            <w:r w:rsidDel="009D3E48">
                              <w:delText>quickly navigate through categories or custom hashtags simply by typing the hashtag in the command bar.</w:delText>
                            </w:r>
                          </w:del>
                          <w:ins w:id="690" w:author="zhen yu" w:date="2014-11-08T22:29:00Z">
                            <w:r>
                              <w:t xml:space="preserve">view </w:t>
                            </w:r>
                          </w:ins>
                          <w:ins w:id="691" w:author="zhen yu" w:date="2014-11-08T22:36:00Z">
                            <w:r>
                              <w:t>o</w:t>
                            </w:r>
                          </w:ins>
                          <w:ins w:id="692" w:author="zhen yu" w:date="2014-11-08T22:29:00Z">
                            <w:r>
                              <w:t>verdue tasks by typing “</w:t>
                            </w:r>
                            <w:r w:rsidRPr="009D3E48">
                              <w:rPr>
                                <w:b/>
                                <w:rPrChange w:id="693" w:author="zhen yu" w:date="2014-11-08T22:29:00Z">
                                  <w:rPr/>
                                </w:rPrChange>
                              </w:rPr>
                              <w:t>#ovd</w:t>
                            </w:r>
                            <w:r>
                              <w:t>”</w:t>
                            </w:r>
                          </w:ins>
                          <w:ins w:id="694" w:author="Kelvin Ang" w:date="2014-11-09T08:37:00Z">
                            <w:r>
                              <w:t xml:space="preserve"> in the command bar</w:t>
                            </w:r>
                          </w:ins>
                          <w:ins w:id="695" w:author="zhen yu" w:date="2014-11-08T22:29:00Z">
                            <w:r>
                              <w:t>.</w:t>
                            </w:r>
                          </w:ins>
                        </w:p>
                        <w:p w14:paraId="7591F49D" w14:textId="5A251665" w:rsidR="00947A4B" w:rsidRDefault="00947A4B" w:rsidP="001B776D">
                          <w:ins w:id="696" w:author="zhen yu" w:date="2014-11-08T22:29:00Z">
                            <w:r>
                              <w:t>O</w:t>
                            </w:r>
                          </w:ins>
                          <w:ins w:id="697" w:author="zhen yu" w:date="2014-11-08T22:30:00Z">
                            <w:r>
                              <w:t xml:space="preserve">verdue tasks </w:t>
                            </w:r>
                          </w:ins>
                          <w:ins w:id="698" w:author="Kelvin Ang" w:date="2014-11-09T07:53:00Z">
                            <w:r>
                              <w:t>are</w:t>
                            </w:r>
                          </w:ins>
                          <w:ins w:id="699" w:author="zhen yu" w:date="2014-11-08T22:30:00Z">
                            <w:del w:id="700" w:author="Kelvin Ang" w:date="2014-11-09T07:53:00Z">
                              <w:r w:rsidDel="00387117">
                                <w:delText>is</w:delText>
                              </w:r>
                            </w:del>
                            <w:r>
                              <w:t xml:space="preserve"> tagged with an “</w:t>
                            </w:r>
                            <w:r w:rsidRPr="009D3E48">
                              <w:rPr>
                                <w:b/>
                                <w:rPrChange w:id="701" w:author="zhen yu" w:date="2014-11-08T22:30:00Z">
                                  <w:rPr/>
                                </w:rPrChange>
                              </w:rPr>
                              <w:t>Overdue</w:t>
                            </w:r>
                            <w:r>
                              <w:t>” icon</w:t>
                            </w:r>
                          </w:ins>
                        </w:p>
                      </w:txbxContent>
                    </v:textbox>
                    <w10:wrap type="tight"/>
                  </v:shape>
                </w:pict>
              </mc:Fallback>
            </mc:AlternateContent>
          </w:r>
          <w:r w:rsidDel="005A6019">
            <w:rPr>
              <w:rStyle w:val="Emphasis"/>
            </w:rPr>
            <w:delText>Viewing Overdue Tasks</w:delText>
          </w:r>
        </w:del>
      </w:ins>
    </w:p>
    <w:p w14:paraId="101FE008" w14:textId="32C11366" w:rsidR="001B776D" w:rsidDel="005A6019" w:rsidRDefault="009D3E48" w:rsidP="001B776D">
      <w:pPr>
        <w:rPr>
          <w:ins w:id="702" w:author="zhen yu" w:date="2014-11-08T22:31:00Z"/>
          <w:del w:id="703" w:author="Kelvin" w:date="2014-11-10T19:46:00Z"/>
        </w:rPr>
      </w:pPr>
      <w:ins w:id="704" w:author="zhen yu" w:date="2014-11-08T22:28:00Z">
        <w:del w:id="705" w:author="Kelvin" w:date="2014-11-10T19:46:00Z">
          <w:r w:rsidDel="005A6019">
            <w:rPr>
              <w:noProof/>
              <w:lang w:val="en-SG" w:eastAsia="en-SG"/>
            </w:rPr>
            <w:drawing>
              <wp:inline distT="0" distB="0" distL="0" distR="0" wp14:anchorId="238829E7" wp14:editId="0F525DE3">
                <wp:extent cx="3864513" cy="3467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85" t="9219" r="33223" b="18660"/>
                        <a:stretch/>
                      </pic:blipFill>
                      <pic:spPr bwMode="auto">
                        <a:xfrm>
                          <a:off x="0" y="0"/>
                          <a:ext cx="3877924" cy="3479132"/>
                        </a:xfrm>
                        <a:prstGeom prst="rect">
                          <a:avLst/>
                        </a:prstGeom>
                        <a:ln>
                          <a:noFill/>
                        </a:ln>
                        <a:extLst>
                          <a:ext uri="{53640926-AAD7-44D8-BBD7-CCE9431645EC}">
                            <a14:shadowObscured xmlns:a14="http://schemas.microsoft.com/office/drawing/2010/main"/>
                          </a:ext>
                        </a:extLst>
                      </pic:spPr>
                    </pic:pic>
                  </a:graphicData>
                </a:graphic>
              </wp:inline>
            </w:drawing>
          </w:r>
        </w:del>
      </w:ins>
    </w:p>
    <w:p w14:paraId="626442B9" w14:textId="4E2FCDA1" w:rsidR="009D3E48" w:rsidRPr="00DD0BBB" w:rsidDel="005A6019" w:rsidRDefault="009D3E48" w:rsidP="009D3E48">
      <w:pPr>
        <w:rPr>
          <w:ins w:id="706" w:author="zhen yu" w:date="2014-11-08T22:31:00Z"/>
          <w:del w:id="707" w:author="Kelvin" w:date="2014-11-10T19:46:00Z"/>
          <w:rStyle w:val="Emphasis"/>
        </w:rPr>
      </w:pPr>
      <w:ins w:id="708" w:author="zhen yu" w:date="2014-11-08T22:31:00Z">
        <w:del w:id="709" w:author="Kelvin" w:date="2014-11-10T19:46:00Z">
          <w:r w:rsidRPr="00DD0BBB" w:rsidDel="005A6019">
            <w:rPr>
              <w:rStyle w:val="Emphasis"/>
              <w:noProof/>
              <w:lang w:val="en-SG" w:eastAsia="en-SG"/>
            </w:rPr>
            <mc:AlternateContent>
              <mc:Choice Requires="wps">
                <w:drawing>
                  <wp:anchor distT="0" distB="0" distL="114300" distR="114300" simplePos="0" relativeHeight="251593728" behindDoc="0" locked="0" layoutInCell="1" allowOverlap="1" wp14:anchorId="3B60A39A" wp14:editId="0571271C">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6C21D048" w14:textId="77777777" w:rsidR="00947A4B" w:rsidRDefault="00947A4B" w:rsidP="009D3E48">
                                <w:pPr>
                                  <w:rPr>
                                    <w:ins w:id="710" w:author="zhen yu" w:date="2014-11-08T22:39:00Z"/>
                                  </w:rPr>
                                </w:pPr>
                              </w:p>
                              <w:p w14:paraId="4A7BC056" w14:textId="57F2A88C" w:rsidR="00947A4B" w:rsidDel="00432946" w:rsidRDefault="00947A4B" w:rsidP="009D3E48">
                                <w:pPr>
                                  <w:rPr>
                                    <w:del w:id="711" w:author="zhen yu" w:date="2014-11-08T22:40:00Z"/>
                                  </w:rPr>
                                </w:pPr>
                              </w:p>
                              <w:p w14:paraId="68404048" w14:textId="4504FBB1" w:rsidR="00947A4B" w:rsidDel="00387117" w:rsidRDefault="00947A4B" w:rsidP="009D3E48">
                                <w:pPr>
                                  <w:rPr>
                                    <w:del w:id="712" w:author="Kelvin Ang" w:date="2014-11-09T07:51:00Z"/>
                                  </w:rPr>
                                </w:pPr>
                                <w:r>
                                  <w:t xml:space="preserve">You can view </w:t>
                                </w:r>
                                <w:del w:id="713" w:author="zhen yu" w:date="2014-11-08T22:36:00Z">
                                  <w:r w:rsidDel="009D3E48">
                                    <w:delText xml:space="preserve">overdue </w:delText>
                                  </w:r>
                                </w:del>
                                <w:ins w:id="714" w:author="zhen yu" w:date="2014-11-08T22:36:00Z">
                                  <w:r>
                                    <w:t xml:space="preserve">upcoming </w:t>
                                  </w:r>
                                </w:ins>
                                <w:r>
                                  <w:t xml:space="preserve">tasks by </w:t>
                                </w:r>
                                <w:del w:id="715" w:author="zhen yu" w:date="2014-11-08T22:39:00Z">
                                  <w:r w:rsidDel="00432946">
                                    <w:delText xml:space="preserve">simply </w:delText>
                                  </w:r>
                                </w:del>
                                <w:r>
                                  <w:t>typing “</w:t>
                                </w:r>
                                <w:r w:rsidRPr="00BF5401">
                                  <w:rPr>
                                    <w:b/>
                                  </w:rPr>
                                  <w:t>#</w:t>
                                </w:r>
                                <w:del w:id="716" w:author="zhen yu" w:date="2014-11-08T22:36:00Z">
                                  <w:r w:rsidRPr="00BF5401" w:rsidDel="009D3E48">
                                    <w:rPr>
                                      <w:b/>
                                    </w:rPr>
                                    <w:delText>ovd</w:delText>
                                  </w:r>
                                </w:del>
                                <w:ins w:id="717" w:author="zhen yu" w:date="2014-11-08T22:36:00Z">
                                  <w:r>
                                    <w:rPr>
                                      <w:b/>
                                    </w:rPr>
                                    <w:t>upc</w:t>
                                  </w:r>
                                </w:ins>
                                <w:r>
                                  <w:t>”</w:t>
                                </w:r>
                                <w:ins w:id="718" w:author="Kelvin Ang" w:date="2014-11-09T08:37:00Z">
                                  <w:r>
                                    <w:t xml:space="preserve"> in the command bar</w:t>
                                  </w:r>
                                </w:ins>
                                <w:r>
                                  <w:t>.</w:t>
                                </w:r>
                              </w:p>
                              <w:p w14:paraId="2CB1F5CF" w14:textId="77777777" w:rsidR="00947A4B" w:rsidRDefault="00947A4B" w:rsidP="009D3E48">
                                <w:pPr>
                                  <w:rPr>
                                    <w:ins w:id="719" w:author="Kelvin Ang" w:date="2014-11-09T07:51:00Z"/>
                                  </w:rPr>
                                </w:pPr>
                              </w:p>
                              <w:p w14:paraId="422FC4C4" w14:textId="74253020" w:rsidR="00947A4B" w:rsidRDefault="00947A4B" w:rsidP="009D3E48">
                                <w:pPr>
                                  <w:rPr>
                                    <w:ins w:id="720" w:author="Kelvin Ang" w:date="2014-11-09T07:51:00Z"/>
                                  </w:rPr>
                                </w:pPr>
                                <w:ins w:id="721" w:author="Kelvin Ang" w:date="2014-11-09T08:04:00Z">
                                  <w:r>
                                    <w:t xml:space="preserve">The upcoming category displays tasks </w:t>
                                  </w:r>
                                </w:ins>
                                <w:ins w:id="722" w:author="Kelvin Ang" w:date="2014-11-09T08:38:00Z">
                                  <w:r>
                                    <w:t xml:space="preserve">that happen </w:t>
                                  </w:r>
                                </w:ins>
                                <w:ins w:id="723" w:author="Kelvin Ang" w:date="2014-11-09T20:46:00Z">
                                  <w:r>
                                    <w:t xml:space="preserve">at least </w:t>
                                  </w:r>
                                </w:ins>
                                <w:ins w:id="724" w:author="Kelvin Ang" w:date="2014-11-09T08:38:00Z">
                                  <w:r>
                                    <w:t xml:space="preserve">two days </w:t>
                                  </w:r>
                                </w:ins>
                                <w:ins w:id="725" w:author="Kelvin Ang" w:date="2014-11-09T20:46:00Z">
                                  <w:r>
                                    <w:t>later</w:t>
                                  </w:r>
                                </w:ins>
                                <w:ins w:id="726" w:author="Kelvin Ang" w:date="2014-11-09T08:38:00Z">
                                  <w:r>
                                    <w:t>.</w:t>
                                  </w:r>
                                </w:ins>
                                <w:ins w:id="727" w:author="Kelvin Ang" w:date="2014-11-09T08:04:00Z">
                                  <w:r>
                                    <w:t xml:space="preserve"> </w:t>
                                  </w:r>
                                </w:ins>
                              </w:p>
                              <w:p w14:paraId="03EEFA2E" w14:textId="33626F70" w:rsidR="00947A4B" w:rsidRDefault="00947A4B" w:rsidP="009D3E48">
                                <w:ins w:id="728" w:author="zhen yu" w:date="2014-11-08T22:51:00Z">
                                  <w:del w:id="729" w:author="Kelvin Ang" w:date="2014-11-09T07:51:00Z">
                                    <w:r w:rsidDel="00387117">
                                      <w:delText xml:space="preserve">Note: </w:delText>
                                    </w:r>
                                  </w:del>
                                </w:ins>
                                <w:del w:id="730" w:author="Kelvin Ang" w:date="2014-11-09T07:51:00Z">
                                  <w:r w:rsidDel="00387117">
                                    <w:delText xml:space="preserve">Overdue </w:delText>
                                  </w:r>
                                </w:del>
                                <w:ins w:id="731" w:author="zhen yu" w:date="2014-11-08T22:40:00Z">
                                  <w:del w:id="732" w:author="Kelvin Ang" w:date="2014-11-09T07:51:00Z">
                                    <w:r w:rsidDel="00387117">
                                      <w:delText xml:space="preserve">Upcoming task does not </w:delText>
                                    </w:r>
                                  </w:del>
                                </w:ins>
                                <w:ins w:id="733" w:author="zhen yu" w:date="2014-11-08T22:41:00Z">
                                  <w:del w:id="734" w:author="Kelvin Ang" w:date="2014-11-09T07:51:00Z">
                                    <w:r w:rsidDel="00387117">
                                      <w:delText>display task</w:delText>
                                    </w:r>
                                  </w:del>
                                </w:ins>
                                <w:ins w:id="735" w:author="zhen yu" w:date="2014-11-08T22:42:00Z">
                                  <w:del w:id="736" w:author="Kelvin Ang" w:date="2014-11-09T07:51:00Z">
                                    <w:r w:rsidDel="00387117">
                                      <w:delText>s</w:delText>
                                    </w:r>
                                  </w:del>
                                </w:ins>
                                <w:ins w:id="737" w:author="zhen yu" w:date="2014-11-08T22:41:00Z">
                                  <w:del w:id="738" w:author="Kelvin Ang" w:date="2014-11-09T07:51:00Z">
                                    <w:r w:rsidDel="00387117">
                                      <w:delText xml:space="preserve"> that fall</w:delText>
                                    </w:r>
                                  </w:del>
                                </w:ins>
                                <w:ins w:id="739" w:author="zhen yu" w:date="2014-11-09T00:16:00Z">
                                  <w:del w:id="740" w:author="Kelvin Ang" w:date="2014-11-09T07:51:00Z">
                                    <w:r w:rsidDel="00387117">
                                      <w:delText>s</w:delText>
                                    </w:r>
                                  </w:del>
                                </w:ins>
                                <w:ins w:id="741" w:author="zhen yu" w:date="2014-11-08T22:41:00Z">
                                  <w:del w:id="742" w:author="Kelvin Ang" w:date="2014-11-09T07:51:00Z">
                                    <w:r w:rsidDel="00387117">
                                      <w:delText xml:space="preserve"> </w:delText>
                                    </w:r>
                                  </w:del>
                                </w:ins>
                                <w:ins w:id="743" w:author="zhen yu" w:date="2014-11-08T22:42:00Z">
                                  <w:del w:id="744" w:author="Kelvin Ang" w:date="2014-11-09T07:51:00Z">
                                    <w:r w:rsidDel="00387117">
                                      <w:delText>on</w:delText>
                                    </w:r>
                                  </w:del>
                                </w:ins>
                                <w:ins w:id="745" w:author="zhen yu" w:date="2014-11-08T22:40:00Z">
                                  <w:del w:id="746" w:author="Kelvin Ang" w:date="2014-11-09T07:51:00Z">
                                    <w:r w:rsidDel="00387117">
                                      <w:delText xml:space="preserve"> today, tomorrow,</w:delText>
                                    </w:r>
                                  </w:del>
                                </w:ins>
                                <w:ins w:id="747" w:author="zhen yu" w:date="2014-11-08T22:41:00Z">
                                  <w:del w:id="748" w:author="Kelvin Ang" w:date="2014-11-09T07:51:00Z">
                                    <w:r w:rsidDel="00387117">
                                      <w:delText xml:space="preserve"> </w:delText>
                                    </w:r>
                                  </w:del>
                                </w:ins>
                                <w:ins w:id="749" w:author="zhen yu" w:date="2014-11-08T22:40:00Z">
                                  <w:del w:id="750" w:author="Kelvin Ang" w:date="2014-11-09T07:51:00Z">
                                    <w:r w:rsidDel="00387117">
                                      <w:delText>over</w:delText>
                                    </w:r>
                                  </w:del>
                                </w:ins>
                                <w:ins w:id="751" w:author="zhen yu" w:date="2014-11-08T22:41:00Z">
                                  <w:del w:id="752" w:author="Kelvin Ang" w:date="2014-11-09T07:51:00Z">
                                    <w:r w:rsidDel="00387117">
                                      <w:delText>due</w:delText>
                                    </w:r>
                                  </w:del>
                                </w:ins>
                                <w:del w:id="753" w:author="Kelvin Ang" w:date="2014-11-09T07:51:00Z">
                                  <w:r w:rsidDel="00387117">
                                    <w:delText>tasks is</w:delText>
                                  </w:r>
                                </w:del>
                                <w:ins w:id="754" w:author="zhen yu" w:date="2014-11-08T22:41:00Z">
                                  <w:del w:id="755" w:author="Kelvin Ang" w:date="2014-11-09T07:51:00Z">
                                    <w:r w:rsidDel="00387117">
                                      <w:delText xml:space="preserve">, someday and completed </w:delText>
                                    </w:r>
                                  </w:del>
                                </w:ins>
                                <w:ins w:id="756" w:author="zhen yu" w:date="2014-11-08T22:42:00Z">
                                  <w:del w:id="757" w:author="Kelvin Ang" w:date="2014-11-09T07:51:00Z">
                                    <w:r w:rsidDel="00387117">
                                      <w:delText>category.</w:delText>
                                    </w:r>
                                  </w:del>
                                </w:ins>
                                <w:del w:id="758" w:author="Kelvin Ang" w:date="2014-11-09T07:51:00Z">
                                  <w:r w:rsidDel="00387117">
                                    <w:delText xml:space="preserve"> tagged with an “</w:delText>
                                  </w:r>
                                  <w:r w:rsidRPr="00BF5401" w:rsidDel="00387117">
                                    <w:rPr>
                                      <w:b/>
                                    </w:rPr>
                                    <w:delText>Overdue</w:delText>
                                  </w:r>
                                  <w:r w:rsidDel="00387117">
                                    <w:delText>” icon</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A39A" id="_x0000_s1060" type="#_x0000_t202" style="position:absolute;margin-left:327.9pt;margin-top:20.95pt;width:189pt;height:180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3nagIAAJQ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" filled="f" stroked="f">
                    <v:textbox inset=",7.2pt,,7.2pt">
                      <w:txbxContent>
                        <w:p w14:paraId="6C21D048" w14:textId="77777777" w:rsidR="00947A4B" w:rsidRDefault="00947A4B" w:rsidP="009D3E48">
                          <w:pPr>
                            <w:rPr>
                              <w:ins w:id="759" w:author="zhen yu" w:date="2014-11-08T22:39:00Z"/>
                            </w:rPr>
                          </w:pPr>
                        </w:p>
                        <w:p w14:paraId="4A7BC056" w14:textId="57F2A88C" w:rsidR="00947A4B" w:rsidDel="00432946" w:rsidRDefault="00947A4B" w:rsidP="009D3E48">
                          <w:pPr>
                            <w:rPr>
                              <w:del w:id="760" w:author="zhen yu" w:date="2014-11-08T22:40:00Z"/>
                            </w:rPr>
                          </w:pPr>
                        </w:p>
                        <w:p w14:paraId="68404048" w14:textId="4504FBB1" w:rsidR="00947A4B" w:rsidDel="00387117" w:rsidRDefault="00947A4B" w:rsidP="009D3E48">
                          <w:pPr>
                            <w:rPr>
                              <w:del w:id="761" w:author="Kelvin Ang" w:date="2014-11-09T07:51:00Z"/>
                            </w:rPr>
                          </w:pPr>
                          <w:r>
                            <w:t xml:space="preserve">You can view </w:t>
                          </w:r>
                          <w:del w:id="762" w:author="zhen yu" w:date="2014-11-08T22:36:00Z">
                            <w:r w:rsidDel="009D3E48">
                              <w:delText xml:space="preserve">overdue </w:delText>
                            </w:r>
                          </w:del>
                          <w:ins w:id="763" w:author="zhen yu" w:date="2014-11-08T22:36:00Z">
                            <w:r>
                              <w:t xml:space="preserve">upcoming </w:t>
                            </w:r>
                          </w:ins>
                          <w:r>
                            <w:t xml:space="preserve">tasks by </w:t>
                          </w:r>
                          <w:del w:id="764" w:author="zhen yu" w:date="2014-11-08T22:39:00Z">
                            <w:r w:rsidDel="00432946">
                              <w:delText xml:space="preserve">simply </w:delText>
                            </w:r>
                          </w:del>
                          <w:r>
                            <w:t>typing “</w:t>
                          </w:r>
                          <w:r w:rsidRPr="00BF5401">
                            <w:rPr>
                              <w:b/>
                            </w:rPr>
                            <w:t>#</w:t>
                          </w:r>
                          <w:del w:id="765" w:author="zhen yu" w:date="2014-11-08T22:36:00Z">
                            <w:r w:rsidRPr="00BF5401" w:rsidDel="009D3E48">
                              <w:rPr>
                                <w:b/>
                              </w:rPr>
                              <w:delText>ovd</w:delText>
                            </w:r>
                          </w:del>
                          <w:ins w:id="766" w:author="zhen yu" w:date="2014-11-08T22:36:00Z">
                            <w:r>
                              <w:rPr>
                                <w:b/>
                              </w:rPr>
                              <w:t>upc</w:t>
                            </w:r>
                          </w:ins>
                          <w:r>
                            <w:t>”</w:t>
                          </w:r>
                          <w:ins w:id="767" w:author="Kelvin Ang" w:date="2014-11-09T08:37:00Z">
                            <w:r>
                              <w:t xml:space="preserve"> in the command bar</w:t>
                            </w:r>
                          </w:ins>
                          <w:r>
                            <w:t>.</w:t>
                          </w:r>
                        </w:p>
                        <w:p w14:paraId="2CB1F5CF" w14:textId="77777777" w:rsidR="00947A4B" w:rsidRDefault="00947A4B" w:rsidP="009D3E48">
                          <w:pPr>
                            <w:rPr>
                              <w:ins w:id="768" w:author="Kelvin Ang" w:date="2014-11-09T07:51:00Z"/>
                            </w:rPr>
                          </w:pPr>
                        </w:p>
                        <w:p w14:paraId="422FC4C4" w14:textId="74253020" w:rsidR="00947A4B" w:rsidRDefault="00947A4B" w:rsidP="009D3E48">
                          <w:pPr>
                            <w:rPr>
                              <w:ins w:id="769" w:author="Kelvin Ang" w:date="2014-11-09T07:51:00Z"/>
                            </w:rPr>
                          </w:pPr>
                          <w:ins w:id="770" w:author="Kelvin Ang" w:date="2014-11-09T08:04:00Z">
                            <w:r>
                              <w:t xml:space="preserve">The upcoming category displays tasks </w:t>
                            </w:r>
                          </w:ins>
                          <w:ins w:id="771" w:author="Kelvin Ang" w:date="2014-11-09T08:38:00Z">
                            <w:r>
                              <w:t xml:space="preserve">that happen </w:t>
                            </w:r>
                          </w:ins>
                          <w:ins w:id="772" w:author="Kelvin Ang" w:date="2014-11-09T20:46:00Z">
                            <w:r>
                              <w:t xml:space="preserve">at least </w:t>
                            </w:r>
                          </w:ins>
                          <w:ins w:id="773" w:author="Kelvin Ang" w:date="2014-11-09T08:38:00Z">
                            <w:r>
                              <w:t xml:space="preserve">two days </w:t>
                            </w:r>
                          </w:ins>
                          <w:ins w:id="774" w:author="Kelvin Ang" w:date="2014-11-09T20:46:00Z">
                            <w:r>
                              <w:t>later</w:t>
                            </w:r>
                          </w:ins>
                          <w:ins w:id="775" w:author="Kelvin Ang" w:date="2014-11-09T08:38:00Z">
                            <w:r>
                              <w:t>.</w:t>
                            </w:r>
                          </w:ins>
                          <w:ins w:id="776" w:author="Kelvin Ang" w:date="2014-11-09T08:04:00Z">
                            <w:r>
                              <w:t xml:space="preserve"> </w:t>
                            </w:r>
                          </w:ins>
                        </w:p>
                        <w:p w14:paraId="03EEFA2E" w14:textId="33626F70" w:rsidR="00947A4B" w:rsidRDefault="00947A4B" w:rsidP="009D3E48">
                          <w:ins w:id="777" w:author="zhen yu" w:date="2014-11-08T22:51:00Z">
                            <w:del w:id="778" w:author="Kelvin Ang" w:date="2014-11-09T07:51:00Z">
                              <w:r w:rsidDel="00387117">
                                <w:delText xml:space="preserve">Note: </w:delText>
                              </w:r>
                            </w:del>
                          </w:ins>
                          <w:del w:id="779" w:author="Kelvin Ang" w:date="2014-11-09T07:51:00Z">
                            <w:r w:rsidDel="00387117">
                              <w:delText xml:space="preserve">Overdue </w:delText>
                            </w:r>
                          </w:del>
                          <w:ins w:id="780" w:author="zhen yu" w:date="2014-11-08T22:40:00Z">
                            <w:del w:id="781" w:author="Kelvin Ang" w:date="2014-11-09T07:51:00Z">
                              <w:r w:rsidDel="00387117">
                                <w:delText xml:space="preserve">Upcoming task does not </w:delText>
                              </w:r>
                            </w:del>
                          </w:ins>
                          <w:ins w:id="782" w:author="zhen yu" w:date="2014-11-08T22:41:00Z">
                            <w:del w:id="783" w:author="Kelvin Ang" w:date="2014-11-09T07:51:00Z">
                              <w:r w:rsidDel="00387117">
                                <w:delText>display task</w:delText>
                              </w:r>
                            </w:del>
                          </w:ins>
                          <w:ins w:id="784" w:author="zhen yu" w:date="2014-11-08T22:42:00Z">
                            <w:del w:id="785" w:author="Kelvin Ang" w:date="2014-11-09T07:51:00Z">
                              <w:r w:rsidDel="00387117">
                                <w:delText>s</w:delText>
                              </w:r>
                            </w:del>
                          </w:ins>
                          <w:ins w:id="786" w:author="zhen yu" w:date="2014-11-08T22:41:00Z">
                            <w:del w:id="787" w:author="Kelvin Ang" w:date="2014-11-09T07:51:00Z">
                              <w:r w:rsidDel="00387117">
                                <w:delText xml:space="preserve"> that fall</w:delText>
                              </w:r>
                            </w:del>
                          </w:ins>
                          <w:ins w:id="788" w:author="zhen yu" w:date="2014-11-09T00:16:00Z">
                            <w:del w:id="789" w:author="Kelvin Ang" w:date="2014-11-09T07:51:00Z">
                              <w:r w:rsidDel="00387117">
                                <w:delText>s</w:delText>
                              </w:r>
                            </w:del>
                          </w:ins>
                          <w:ins w:id="790" w:author="zhen yu" w:date="2014-11-08T22:41:00Z">
                            <w:del w:id="791" w:author="Kelvin Ang" w:date="2014-11-09T07:51:00Z">
                              <w:r w:rsidDel="00387117">
                                <w:delText xml:space="preserve"> </w:delText>
                              </w:r>
                            </w:del>
                          </w:ins>
                          <w:ins w:id="792" w:author="zhen yu" w:date="2014-11-08T22:42:00Z">
                            <w:del w:id="793" w:author="Kelvin Ang" w:date="2014-11-09T07:51:00Z">
                              <w:r w:rsidDel="00387117">
                                <w:delText>on</w:delText>
                              </w:r>
                            </w:del>
                          </w:ins>
                          <w:ins w:id="794" w:author="zhen yu" w:date="2014-11-08T22:40:00Z">
                            <w:del w:id="795" w:author="Kelvin Ang" w:date="2014-11-09T07:51:00Z">
                              <w:r w:rsidDel="00387117">
                                <w:delText xml:space="preserve"> today, tomorrow,</w:delText>
                              </w:r>
                            </w:del>
                          </w:ins>
                          <w:ins w:id="796" w:author="zhen yu" w:date="2014-11-08T22:41:00Z">
                            <w:del w:id="797" w:author="Kelvin Ang" w:date="2014-11-09T07:51:00Z">
                              <w:r w:rsidDel="00387117">
                                <w:delText xml:space="preserve"> </w:delText>
                              </w:r>
                            </w:del>
                          </w:ins>
                          <w:ins w:id="798" w:author="zhen yu" w:date="2014-11-08T22:40:00Z">
                            <w:del w:id="799" w:author="Kelvin Ang" w:date="2014-11-09T07:51:00Z">
                              <w:r w:rsidDel="00387117">
                                <w:delText>over</w:delText>
                              </w:r>
                            </w:del>
                          </w:ins>
                          <w:ins w:id="800" w:author="zhen yu" w:date="2014-11-08T22:41:00Z">
                            <w:del w:id="801" w:author="Kelvin Ang" w:date="2014-11-09T07:51:00Z">
                              <w:r w:rsidDel="00387117">
                                <w:delText>due</w:delText>
                              </w:r>
                            </w:del>
                          </w:ins>
                          <w:del w:id="802" w:author="Kelvin Ang" w:date="2014-11-09T07:51:00Z">
                            <w:r w:rsidDel="00387117">
                              <w:delText>tasks is</w:delText>
                            </w:r>
                          </w:del>
                          <w:ins w:id="803" w:author="zhen yu" w:date="2014-11-08T22:41:00Z">
                            <w:del w:id="804" w:author="Kelvin Ang" w:date="2014-11-09T07:51:00Z">
                              <w:r w:rsidDel="00387117">
                                <w:delText xml:space="preserve">, someday and completed </w:delText>
                              </w:r>
                            </w:del>
                          </w:ins>
                          <w:ins w:id="805" w:author="zhen yu" w:date="2014-11-08T22:42:00Z">
                            <w:del w:id="806" w:author="Kelvin Ang" w:date="2014-11-09T07:51:00Z">
                              <w:r w:rsidDel="00387117">
                                <w:delText>category.</w:delText>
                              </w:r>
                            </w:del>
                          </w:ins>
                          <w:del w:id="807" w:author="Kelvin Ang" w:date="2014-11-09T07:51:00Z">
                            <w:r w:rsidDel="00387117">
                              <w:delText xml:space="preserve"> tagged with an “</w:delText>
                            </w:r>
                            <w:r w:rsidRPr="00BF5401" w:rsidDel="00387117">
                              <w:rPr>
                                <w:b/>
                              </w:rPr>
                              <w:delText>Overdue</w:delText>
                            </w:r>
                            <w:r w:rsidDel="00387117">
                              <w:delText>” icon</w:delText>
                            </w:r>
                          </w:del>
                        </w:p>
                      </w:txbxContent>
                    </v:textbox>
                    <w10:wrap type="tight"/>
                  </v:shape>
                </w:pict>
              </mc:Fallback>
            </mc:AlternateContent>
          </w:r>
          <w:r w:rsidDel="005A6019">
            <w:rPr>
              <w:rStyle w:val="Emphasis"/>
            </w:rPr>
            <w:delText xml:space="preserve">Viewing </w:delText>
          </w:r>
        </w:del>
      </w:ins>
      <w:ins w:id="808" w:author="zhen yu" w:date="2014-11-08T22:32:00Z">
        <w:del w:id="809" w:author="Kelvin" w:date="2014-11-10T19:46:00Z">
          <w:r w:rsidDel="005A6019">
            <w:rPr>
              <w:rStyle w:val="Emphasis"/>
            </w:rPr>
            <w:delText>Upcoming</w:delText>
          </w:r>
        </w:del>
      </w:ins>
      <w:ins w:id="810" w:author="zhen yu" w:date="2014-11-08T22:31:00Z">
        <w:del w:id="811" w:author="Kelvin" w:date="2014-11-10T19:46:00Z">
          <w:r w:rsidDel="005A6019">
            <w:rPr>
              <w:rStyle w:val="Emphasis"/>
            </w:rPr>
            <w:delText xml:space="preserve"> Tasks</w:delText>
          </w:r>
        </w:del>
      </w:ins>
    </w:p>
    <w:p w14:paraId="1EF0736D" w14:textId="15AA8D82" w:rsidR="009D3E48" w:rsidDel="005A6019" w:rsidRDefault="009D3E48" w:rsidP="001B776D">
      <w:pPr>
        <w:rPr>
          <w:ins w:id="812" w:author="zhen yu" w:date="2014-11-08T22:23:00Z"/>
          <w:del w:id="813" w:author="Kelvin" w:date="2014-11-10T19:46:00Z"/>
        </w:rPr>
      </w:pPr>
      <w:ins w:id="814" w:author="zhen yu" w:date="2014-11-08T22:35:00Z">
        <w:del w:id="815" w:author="Kelvin" w:date="2014-11-10T19:46:00Z">
          <w:r w:rsidDel="005A6019">
            <w:rPr>
              <w:noProof/>
              <w:lang w:val="en-SG" w:eastAsia="en-SG"/>
            </w:rPr>
            <w:drawing>
              <wp:inline distT="0" distB="0" distL="0" distR="0" wp14:anchorId="7CC5F953" wp14:editId="16619468">
                <wp:extent cx="3819525" cy="33991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16" t="9922" r="33348" b="19217"/>
                        <a:stretch/>
                      </pic:blipFill>
                      <pic:spPr bwMode="auto">
                        <a:xfrm>
                          <a:off x="0" y="0"/>
                          <a:ext cx="3847255" cy="3423833"/>
                        </a:xfrm>
                        <a:prstGeom prst="rect">
                          <a:avLst/>
                        </a:prstGeom>
                        <a:ln>
                          <a:noFill/>
                        </a:ln>
                        <a:extLst>
                          <a:ext uri="{53640926-AAD7-44D8-BBD7-CCE9431645EC}">
                            <a14:shadowObscured xmlns:a14="http://schemas.microsoft.com/office/drawing/2010/main"/>
                          </a:ext>
                        </a:extLst>
                      </pic:spPr>
                    </pic:pic>
                  </a:graphicData>
                </a:graphic>
              </wp:inline>
            </w:drawing>
          </w:r>
        </w:del>
      </w:ins>
    </w:p>
    <w:p w14:paraId="05BFCD37" w14:textId="720CEF12" w:rsidR="00432946" w:rsidRPr="00DD0BBB" w:rsidDel="005A6019" w:rsidRDefault="00432946" w:rsidP="00432946">
      <w:pPr>
        <w:rPr>
          <w:ins w:id="816" w:author="zhen yu" w:date="2014-11-08T22:44:00Z"/>
          <w:del w:id="817" w:author="Kelvin" w:date="2014-11-10T19:46:00Z"/>
          <w:rStyle w:val="Emphasis"/>
        </w:rPr>
      </w:pPr>
      <w:ins w:id="818" w:author="zhen yu" w:date="2014-11-08T22:44:00Z">
        <w:del w:id="819" w:author="Kelvin" w:date="2014-11-10T19:46:00Z">
          <w:r w:rsidRPr="00DD0BBB" w:rsidDel="005A6019">
            <w:rPr>
              <w:rStyle w:val="Emphasis"/>
              <w:noProof/>
              <w:lang w:val="en-SG" w:eastAsia="en-SG"/>
            </w:rPr>
            <mc:AlternateContent>
              <mc:Choice Requires="wps">
                <w:drawing>
                  <wp:anchor distT="0" distB="0" distL="114300" distR="114300" simplePos="0" relativeHeight="251602944" behindDoc="0" locked="0" layoutInCell="1" allowOverlap="1" wp14:anchorId="20E0A01D" wp14:editId="646B4602">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2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A9559A9" w14:textId="39FE4A37" w:rsidR="00947A4B" w:rsidDel="005E4D9A" w:rsidRDefault="00947A4B" w:rsidP="00432946">
                                <w:pPr>
                                  <w:rPr>
                                    <w:del w:id="820" w:author="zhen yu" w:date="2014-11-08T22:44:00Z"/>
                                  </w:rPr>
                                </w:pPr>
                              </w:p>
                              <w:p w14:paraId="73F72D31" w14:textId="77777777" w:rsidR="00947A4B" w:rsidRDefault="00947A4B" w:rsidP="00432946">
                                <w:pPr>
                                  <w:rPr>
                                    <w:ins w:id="821" w:author="zhen yu" w:date="2014-11-08T23:04:00Z"/>
                                  </w:rPr>
                                </w:pPr>
                              </w:p>
                              <w:p w14:paraId="12301019" w14:textId="52CD4D10" w:rsidR="00947A4B" w:rsidRDefault="00947A4B" w:rsidP="00432946">
                                <w:del w:id="822" w:author="zhen yu" w:date="2014-11-08T22:45:00Z">
                                  <w:r w:rsidDel="00432946">
                                    <w:delText>Y</w:delText>
                                  </w:r>
                                </w:del>
                                <w:ins w:id="823" w:author="zhen yu" w:date="2014-11-08T23:04:00Z">
                                  <w:r>
                                    <w:t>Y</w:t>
                                  </w:r>
                                </w:ins>
                                <w:r>
                                  <w:t xml:space="preserve">ou can view </w:t>
                                </w:r>
                                <w:del w:id="824" w:author="zhen yu" w:date="2014-11-08T23:09:00Z">
                                  <w:r w:rsidDel="005E4D9A">
                                    <w:delText xml:space="preserve">upcoming </w:delText>
                                  </w:r>
                                </w:del>
                                <w:ins w:id="825" w:author="zhen yu" w:date="2014-11-08T23:09:00Z">
                                  <w:r>
                                    <w:t xml:space="preserve">overlapping </w:t>
                                  </w:r>
                                </w:ins>
                                <w:r>
                                  <w:t>tasks by typing “</w:t>
                                </w:r>
                                <w:r w:rsidRPr="00BF5401">
                                  <w:rPr>
                                    <w:b/>
                                  </w:rPr>
                                  <w:t>#</w:t>
                                </w:r>
                                <w:del w:id="826" w:author="zhen yu" w:date="2014-11-08T23:05:00Z">
                                  <w:r w:rsidDel="005E4D9A">
                                    <w:rPr>
                                      <w:b/>
                                    </w:rPr>
                                    <w:delText>upc</w:delText>
                                  </w:r>
                                </w:del>
                                <w:ins w:id="827" w:author="zhen yu" w:date="2014-11-08T23:05:00Z">
                                  <w:r>
                                    <w:rPr>
                                      <w:b/>
                                    </w:rPr>
                                    <w:t>olp</w:t>
                                  </w:r>
                                </w:ins>
                                <w:r>
                                  <w:t>”</w:t>
                                </w:r>
                                <w:ins w:id="828" w:author="Kelvin Ang" w:date="2014-11-09T08:38:00Z">
                                  <w:r>
                                    <w:t xml:space="preserve"> in the command bar</w:t>
                                  </w:r>
                                </w:ins>
                                <w:r>
                                  <w:t>.</w:t>
                                </w:r>
                              </w:p>
                              <w:p w14:paraId="0ADC13C4" w14:textId="1B2B85C6" w:rsidR="00947A4B" w:rsidRDefault="00947A4B" w:rsidP="005E4D9A">
                                <w:pPr>
                                  <w:rPr>
                                    <w:ins w:id="829" w:author="zhen yu" w:date="2014-11-08T23:06:00Z"/>
                                  </w:rPr>
                                </w:pPr>
                                <w:ins w:id="830" w:author="zhen yu" w:date="2014-11-08T23:09:00Z">
                                  <w:r>
                                    <w:t>Overlapping</w:t>
                                  </w:r>
                                </w:ins>
                                <w:ins w:id="831" w:author="zhen yu" w:date="2014-11-08T23:06:00Z">
                                  <w:r>
                                    <w:t xml:space="preserve"> tasks </w:t>
                                  </w:r>
                                </w:ins>
                                <w:ins w:id="832" w:author="Kelvin Ang" w:date="2014-11-09T07:53:00Z">
                                  <w:r>
                                    <w:t>are</w:t>
                                  </w:r>
                                </w:ins>
                                <w:ins w:id="833" w:author="zhen yu" w:date="2014-11-08T23:06:00Z">
                                  <w:del w:id="834" w:author="Kelvin Ang" w:date="2014-11-09T07:53:00Z">
                                    <w:r w:rsidDel="00387117">
                                      <w:delText>is</w:delText>
                                    </w:r>
                                  </w:del>
                                  <w:r>
                                    <w:t xml:space="preserve"> tagged with an “</w:t>
                                  </w:r>
                                  <w:r>
                                    <w:rPr>
                                      <w:b/>
                                    </w:rPr>
                                    <w:t>Overlapping</w:t>
                                  </w:r>
                                  <w:r>
                                    <w:t>” icon</w:t>
                                  </w:r>
                                </w:ins>
                                <w:ins w:id="835" w:author="Kelvin Ang" w:date="2014-11-09T08:05:00Z">
                                  <w:r>
                                    <w:t>.</w:t>
                                  </w:r>
                                </w:ins>
                              </w:p>
                              <w:p w14:paraId="58E64075" w14:textId="67A0474C" w:rsidR="00947A4B" w:rsidRDefault="00947A4B" w:rsidP="005E4D9A">
                                <w:del w:id="836" w:author="zhen yu" w:date="2014-11-08T23:06:00Z">
                                  <w:r w:rsidDel="005E4D9A">
                                    <w:delText>Upcoming task does not display tasks that fall on today, tomorrow, overdue, someday and completed category.</w:delText>
                                  </w:r>
                                </w:del>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0A01D" id="_x0000_s1061" type="#_x0000_t202" style="position:absolute;margin-left:327.9pt;margin-top:20.95pt;width:189pt;height:180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" filled="f" stroked="f">
                    <v:textbox inset=",7.2pt,,7.2pt">
                      <w:txbxContent>
                        <w:p w14:paraId="7A9559A9" w14:textId="39FE4A37" w:rsidR="00947A4B" w:rsidDel="005E4D9A" w:rsidRDefault="00947A4B" w:rsidP="00432946">
                          <w:pPr>
                            <w:rPr>
                              <w:del w:id="837" w:author="zhen yu" w:date="2014-11-08T22:44:00Z"/>
                            </w:rPr>
                          </w:pPr>
                        </w:p>
                        <w:p w14:paraId="73F72D31" w14:textId="77777777" w:rsidR="00947A4B" w:rsidRDefault="00947A4B" w:rsidP="00432946">
                          <w:pPr>
                            <w:rPr>
                              <w:ins w:id="838" w:author="zhen yu" w:date="2014-11-08T23:04:00Z"/>
                            </w:rPr>
                          </w:pPr>
                        </w:p>
                        <w:p w14:paraId="12301019" w14:textId="52CD4D10" w:rsidR="00947A4B" w:rsidRDefault="00947A4B" w:rsidP="00432946">
                          <w:del w:id="839" w:author="zhen yu" w:date="2014-11-08T22:45:00Z">
                            <w:r w:rsidDel="00432946">
                              <w:delText>Y</w:delText>
                            </w:r>
                          </w:del>
                          <w:ins w:id="840" w:author="zhen yu" w:date="2014-11-08T23:04:00Z">
                            <w:r>
                              <w:t>Y</w:t>
                            </w:r>
                          </w:ins>
                          <w:r>
                            <w:t xml:space="preserve">ou can view </w:t>
                          </w:r>
                          <w:del w:id="841" w:author="zhen yu" w:date="2014-11-08T23:09:00Z">
                            <w:r w:rsidDel="005E4D9A">
                              <w:delText xml:space="preserve">upcoming </w:delText>
                            </w:r>
                          </w:del>
                          <w:ins w:id="842" w:author="zhen yu" w:date="2014-11-08T23:09:00Z">
                            <w:r>
                              <w:t xml:space="preserve">overlapping </w:t>
                            </w:r>
                          </w:ins>
                          <w:r>
                            <w:t>tasks by typing “</w:t>
                          </w:r>
                          <w:r w:rsidRPr="00BF5401">
                            <w:rPr>
                              <w:b/>
                            </w:rPr>
                            <w:t>#</w:t>
                          </w:r>
                          <w:del w:id="843" w:author="zhen yu" w:date="2014-11-08T23:05:00Z">
                            <w:r w:rsidDel="005E4D9A">
                              <w:rPr>
                                <w:b/>
                              </w:rPr>
                              <w:delText>upc</w:delText>
                            </w:r>
                          </w:del>
                          <w:ins w:id="844" w:author="zhen yu" w:date="2014-11-08T23:05:00Z">
                            <w:r>
                              <w:rPr>
                                <w:b/>
                              </w:rPr>
                              <w:t>olp</w:t>
                            </w:r>
                          </w:ins>
                          <w:r>
                            <w:t>”</w:t>
                          </w:r>
                          <w:ins w:id="845" w:author="Kelvin Ang" w:date="2014-11-09T08:38:00Z">
                            <w:r>
                              <w:t xml:space="preserve"> in the command bar</w:t>
                            </w:r>
                          </w:ins>
                          <w:r>
                            <w:t>.</w:t>
                          </w:r>
                        </w:p>
                        <w:p w14:paraId="0ADC13C4" w14:textId="1B2B85C6" w:rsidR="00947A4B" w:rsidRDefault="00947A4B" w:rsidP="005E4D9A">
                          <w:pPr>
                            <w:rPr>
                              <w:ins w:id="846" w:author="zhen yu" w:date="2014-11-08T23:06:00Z"/>
                            </w:rPr>
                          </w:pPr>
                          <w:ins w:id="847" w:author="zhen yu" w:date="2014-11-08T23:09:00Z">
                            <w:r>
                              <w:t>Overlapping</w:t>
                            </w:r>
                          </w:ins>
                          <w:ins w:id="848" w:author="zhen yu" w:date="2014-11-08T23:06:00Z">
                            <w:r>
                              <w:t xml:space="preserve"> tasks </w:t>
                            </w:r>
                          </w:ins>
                          <w:ins w:id="849" w:author="Kelvin Ang" w:date="2014-11-09T07:53:00Z">
                            <w:r>
                              <w:t>are</w:t>
                            </w:r>
                          </w:ins>
                          <w:ins w:id="850" w:author="zhen yu" w:date="2014-11-08T23:06:00Z">
                            <w:del w:id="851" w:author="Kelvin Ang" w:date="2014-11-09T07:53:00Z">
                              <w:r w:rsidDel="00387117">
                                <w:delText>is</w:delText>
                              </w:r>
                            </w:del>
                            <w:r>
                              <w:t xml:space="preserve"> tagged with an “</w:t>
                            </w:r>
                            <w:r>
                              <w:rPr>
                                <w:b/>
                              </w:rPr>
                              <w:t>Overlapping</w:t>
                            </w:r>
                            <w:r>
                              <w:t>” icon</w:t>
                            </w:r>
                          </w:ins>
                          <w:ins w:id="852" w:author="Kelvin Ang" w:date="2014-11-09T08:05:00Z">
                            <w:r>
                              <w:t>.</w:t>
                            </w:r>
                          </w:ins>
                        </w:p>
                        <w:p w14:paraId="58E64075" w14:textId="67A0474C" w:rsidR="00947A4B" w:rsidRDefault="00947A4B" w:rsidP="005E4D9A">
                          <w:del w:id="853" w:author="zhen yu" w:date="2014-11-08T23:06:00Z">
                            <w:r w:rsidDel="005E4D9A">
                              <w:delText>Upcoming task does not display tasks that fall on today, tomorrow, overdue, someday and completed category.</w:delText>
                            </w:r>
                          </w:del>
                        </w:p>
                      </w:txbxContent>
                    </v:textbox>
                    <w10:wrap type="tight"/>
                  </v:shape>
                </w:pict>
              </mc:Fallback>
            </mc:AlternateContent>
          </w:r>
          <w:r w:rsidDel="005A6019">
            <w:rPr>
              <w:rStyle w:val="Emphasis"/>
            </w:rPr>
            <w:delText xml:space="preserve">Viewing </w:delText>
          </w:r>
        </w:del>
      </w:ins>
      <w:ins w:id="854" w:author="zhen yu" w:date="2014-11-08T23:04:00Z">
        <w:del w:id="855" w:author="Kelvin" w:date="2014-11-10T19:46:00Z">
          <w:r w:rsidR="005E4D9A" w:rsidDel="005A6019">
            <w:rPr>
              <w:rStyle w:val="Emphasis"/>
            </w:rPr>
            <w:delText>Overlapping</w:delText>
          </w:r>
        </w:del>
      </w:ins>
      <w:ins w:id="856" w:author="zhen yu" w:date="2014-11-08T22:44:00Z">
        <w:del w:id="857" w:author="Kelvin" w:date="2014-11-10T19:46:00Z">
          <w:r w:rsidDel="005A6019">
            <w:rPr>
              <w:rStyle w:val="Emphasis"/>
            </w:rPr>
            <w:delText xml:space="preserve"> Tasks</w:delText>
          </w:r>
        </w:del>
      </w:ins>
    </w:p>
    <w:p w14:paraId="2A307AB8" w14:textId="2A65A3EB" w:rsidR="00432946" w:rsidDel="005A6019" w:rsidRDefault="005E4D9A" w:rsidP="00432946">
      <w:pPr>
        <w:rPr>
          <w:ins w:id="858" w:author="zhen yu" w:date="2014-11-08T22:44:00Z"/>
          <w:del w:id="859" w:author="Kelvin" w:date="2014-11-10T19:46:00Z"/>
        </w:rPr>
      </w:pPr>
      <w:ins w:id="860" w:author="zhen yu" w:date="2014-11-08T23:04:00Z">
        <w:del w:id="861" w:author="Kelvin" w:date="2014-11-10T19:46:00Z">
          <w:r w:rsidDel="005A6019">
            <w:rPr>
              <w:noProof/>
              <w:lang w:val="en-SG" w:eastAsia="en-SG"/>
            </w:rPr>
            <w:drawing>
              <wp:inline distT="0" distB="0" distL="0" distR="0" wp14:anchorId="569FC7AB" wp14:editId="1CE3FD8C">
                <wp:extent cx="3848100" cy="34050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18" t="5206" r="31235" b="23889"/>
                        <a:stretch/>
                      </pic:blipFill>
                      <pic:spPr bwMode="auto">
                        <a:xfrm>
                          <a:off x="0" y="0"/>
                          <a:ext cx="3868175" cy="3422792"/>
                        </a:xfrm>
                        <a:prstGeom prst="rect">
                          <a:avLst/>
                        </a:prstGeom>
                        <a:ln>
                          <a:noFill/>
                        </a:ln>
                        <a:extLst>
                          <a:ext uri="{53640926-AAD7-44D8-BBD7-CCE9431645EC}">
                            <a14:shadowObscured xmlns:a14="http://schemas.microsoft.com/office/drawing/2010/main"/>
                          </a:ext>
                        </a:extLst>
                      </pic:spPr>
                    </pic:pic>
                  </a:graphicData>
                </a:graphic>
              </wp:inline>
            </w:drawing>
          </w:r>
        </w:del>
      </w:ins>
    </w:p>
    <w:p w14:paraId="46A9621F" w14:textId="00AAC70B" w:rsidR="005E4D9A" w:rsidRPr="00DD0BBB" w:rsidDel="005A6019" w:rsidRDefault="005E4D9A" w:rsidP="005E4D9A">
      <w:pPr>
        <w:rPr>
          <w:ins w:id="862" w:author="zhen yu" w:date="2014-11-08T23:08:00Z"/>
          <w:del w:id="863" w:author="Kelvin" w:date="2014-11-10T19:46:00Z"/>
          <w:rStyle w:val="Emphasis"/>
        </w:rPr>
      </w:pPr>
      <w:ins w:id="864" w:author="zhen yu" w:date="2014-11-08T23:08:00Z">
        <w:del w:id="865" w:author="Kelvin" w:date="2014-11-10T19:46:00Z">
          <w:r w:rsidRPr="00DD0BBB" w:rsidDel="005A6019">
            <w:rPr>
              <w:rStyle w:val="Emphasis"/>
              <w:noProof/>
              <w:lang w:val="en-SG" w:eastAsia="en-SG"/>
            </w:rPr>
            <mc:AlternateContent>
              <mc:Choice Requires="wps">
                <w:drawing>
                  <wp:anchor distT="0" distB="0" distL="114300" distR="114300" simplePos="0" relativeHeight="251879424" behindDoc="0" locked="0" layoutInCell="1" allowOverlap="1" wp14:anchorId="2FDFE925" wp14:editId="3BFFF7D9">
                    <wp:simplePos x="0" y="0"/>
                    <wp:positionH relativeFrom="column">
                      <wp:posOffset>4164330</wp:posOffset>
                    </wp:positionH>
                    <wp:positionV relativeFrom="paragraph">
                      <wp:posOffset>265801</wp:posOffset>
                    </wp:positionV>
                    <wp:extent cx="2400300" cy="2286000"/>
                    <wp:effectExtent l="0" t="0" r="0" b="0"/>
                    <wp:wrapTight wrapText="bothSides">
                      <wp:wrapPolygon edited="0">
                        <wp:start x="343" y="540"/>
                        <wp:lineTo x="343" y="21060"/>
                        <wp:lineTo x="21086" y="21060"/>
                        <wp:lineTo x="21086" y="540"/>
                        <wp:lineTo x="343" y="540"/>
                      </wp:wrapPolygon>
                    </wp:wrapTight>
                    <wp:docPr id="3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66508E" w14:textId="77777777" w:rsidR="00947A4B" w:rsidRDefault="00947A4B" w:rsidP="005E4D9A"/>
                              <w:p w14:paraId="122D1BC6" w14:textId="40C73995" w:rsidR="00947A4B" w:rsidRDefault="00947A4B" w:rsidP="005E4D9A">
                                <w:r>
                                  <w:t xml:space="preserve">You can view </w:t>
                                </w:r>
                                <w:del w:id="866" w:author="zhen yu" w:date="2014-11-08T23:24:00Z">
                                  <w:r w:rsidDel="00B955B4">
                                    <w:delText xml:space="preserve">upcoming </w:delText>
                                  </w:r>
                                </w:del>
                                <w:ins w:id="867" w:author="zhen yu" w:date="2014-11-08T23:24:00Z">
                                  <w:r>
                                    <w:t xml:space="preserve">completed </w:t>
                                  </w:r>
                                </w:ins>
                                <w:r>
                                  <w:t>tasks by typing “</w:t>
                                </w:r>
                                <w:r w:rsidRPr="00BF5401">
                                  <w:rPr>
                                    <w:b/>
                                  </w:rPr>
                                  <w:t>#</w:t>
                                </w:r>
                                <w:del w:id="868" w:author="zhen yu" w:date="2014-11-08T23:24:00Z">
                                  <w:r w:rsidDel="00B955B4">
                                    <w:rPr>
                                      <w:b/>
                                    </w:rPr>
                                    <w:delText>olp</w:delText>
                                  </w:r>
                                </w:del>
                                <w:ins w:id="869" w:author="zhen yu" w:date="2014-11-08T23:24:00Z">
                                  <w:r>
                                    <w:rPr>
                                      <w:b/>
                                    </w:rPr>
                                    <w:t>dne</w:t>
                                  </w:r>
                                </w:ins>
                                <w:r>
                                  <w:t>”.</w:t>
                                </w:r>
                              </w:p>
                              <w:p w14:paraId="678F39A5" w14:textId="65843A95" w:rsidR="00947A4B" w:rsidRDefault="00947A4B" w:rsidP="005E4D9A">
                                <w:del w:id="870" w:author="zhen yu" w:date="2014-11-08T23:24:00Z">
                                  <w:r w:rsidDel="00B955B4">
                                    <w:delText xml:space="preserve">Upcoming </w:delText>
                                  </w:r>
                                </w:del>
                                <w:ins w:id="871" w:author="zhen yu" w:date="2014-11-08T23:24:00Z">
                                  <w:r>
                                    <w:t xml:space="preserve">Completed </w:t>
                                  </w:r>
                                </w:ins>
                                <w:r>
                                  <w:t xml:space="preserve">tasks </w:t>
                                </w:r>
                                <w:ins w:id="872" w:author="Kelvin Ang" w:date="2014-11-09T08:38:00Z">
                                  <w:r>
                                    <w:t>are</w:t>
                                  </w:r>
                                </w:ins>
                                <w:del w:id="873" w:author="Kelvin Ang" w:date="2014-11-09T08:38:00Z">
                                  <w:r w:rsidDel="001A4630">
                                    <w:delText>is</w:delText>
                                  </w:r>
                                </w:del>
                                <w:r>
                                  <w:t xml:space="preserve"> tagged with a</w:t>
                                </w:r>
                                <w:ins w:id="874" w:author="Kelvin Ang" w:date="2014-11-09T08:38:00Z">
                                  <w:r>
                                    <w:t xml:space="preserve"> </w:t>
                                  </w:r>
                                </w:ins>
                                <w:del w:id="875" w:author="Kelvin Ang" w:date="2014-11-09T08:38:00Z">
                                  <w:r w:rsidDel="00105273">
                                    <w:delText xml:space="preserve">n </w:delText>
                                  </w:r>
                                </w:del>
                                <w:r>
                                  <w:t>“</w:t>
                                </w:r>
                                <w:del w:id="876" w:author="zhen yu" w:date="2014-11-08T23:25:00Z">
                                  <w:r w:rsidDel="00B955B4">
                                    <w:rPr>
                                      <w:b/>
                                    </w:rPr>
                                    <w:delText>Overlapping</w:delText>
                                  </w:r>
                                </w:del>
                                <w:ins w:id="877" w:author="zhen yu" w:date="2014-11-08T23:25:00Z">
                                  <w:r>
                                    <w:rPr>
                                      <w:b/>
                                    </w:rPr>
                                    <w:t>Done</w:t>
                                  </w:r>
                                </w:ins>
                                <w:r>
                                  <w:t>” icon</w:t>
                                </w:r>
                                <w:ins w:id="878" w:author="Kelvin Ang" w:date="2014-11-09T08:05:00Z">
                                  <w:r>
                                    <w:t>.</w:t>
                                  </w:r>
                                </w:ins>
                              </w:p>
                              <w:p w14:paraId="7CA34A0D" w14:textId="77777777" w:rsidR="00947A4B" w:rsidRDefault="00947A4B" w:rsidP="005E4D9A"/>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FE925" id="_x0000_s1062" type="#_x0000_t202" style="position:absolute;margin-left:327.9pt;margin-top:20.95pt;width:189pt;height:18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" filled="f" stroked="f">
                    <v:textbox inset=",7.2pt,,7.2pt">
                      <w:txbxContent>
                        <w:p w14:paraId="0A66508E" w14:textId="77777777" w:rsidR="00947A4B" w:rsidRDefault="00947A4B" w:rsidP="005E4D9A"/>
                        <w:p w14:paraId="122D1BC6" w14:textId="40C73995" w:rsidR="00947A4B" w:rsidRDefault="00947A4B" w:rsidP="005E4D9A">
                          <w:r>
                            <w:t xml:space="preserve">You can view </w:t>
                          </w:r>
                          <w:del w:id="879" w:author="zhen yu" w:date="2014-11-08T23:24:00Z">
                            <w:r w:rsidDel="00B955B4">
                              <w:delText xml:space="preserve">upcoming </w:delText>
                            </w:r>
                          </w:del>
                          <w:ins w:id="880" w:author="zhen yu" w:date="2014-11-08T23:24:00Z">
                            <w:r>
                              <w:t xml:space="preserve">completed </w:t>
                            </w:r>
                          </w:ins>
                          <w:r>
                            <w:t>tasks by typing “</w:t>
                          </w:r>
                          <w:r w:rsidRPr="00BF5401">
                            <w:rPr>
                              <w:b/>
                            </w:rPr>
                            <w:t>#</w:t>
                          </w:r>
                          <w:del w:id="881" w:author="zhen yu" w:date="2014-11-08T23:24:00Z">
                            <w:r w:rsidDel="00B955B4">
                              <w:rPr>
                                <w:b/>
                              </w:rPr>
                              <w:delText>olp</w:delText>
                            </w:r>
                          </w:del>
                          <w:ins w:id="882" w:author="zhen yu" w:date="2014-11-08T23:24:00Z">
                            <w:r>
                              <w:rPr>
                                <w:b/>
                              </w:rPr>
                              <w:t>dne</w:t>
                            </w:r>
                          </w:ins>
                          <w:r>
                            <w:t>”.</w:t>
                          </w:r>
                        </w:p>
                        <w:p w14:paraId="678F39A5" w14:textId="65843A95" w:rsidR="00947A4B" w:rsidRDefault="00947A4B" w:rsidP="005E4D9A">
                          <w:del w:id="883" w:author="zhen yu" w:date="2014-11-08T23:24:00Z">
                            <w:r w:rsidDel="00B955B4">
                              <w:delText xml:space="preserve">Upcoming </w:delText>
                            </w:r>
                          </w:del>
                          <w:ins w:id="884" w:author="zhen yu" w:date="2014-11-08T23:24:00Z">
                            <w:r>
                              <w:t xml:space="preserve">Completed </w:t>
                            </w:r>
                          </w:ins>
                          <w:r>
                            <w:t xml:space="preserve">tasks </w:t>
                          </w:r>
                          <w:ins w:id="885" w:author="Kelvin Ang" w:date="2014-11-09T08:38:00Z">
                            <w:r>
                              <w:t>are</w:t>
                            </w:r>
                          </w:ins>
                          <w:del w:id="886" w:author="Kelvin Ang" w:date="2014-11-09T08:38:00Z">
                            <w:r w:rsidDel="001A4630">
                              <w:delText>is</w:delText>
                            </w:r>
                          </w:del>
                          <w:r>
                            <w:t xml:space="preserve"> tagged with a</w:t>
                          </w:r>
                          <w:ins w:id="887" w:author="Kelvin Ang" w:date="2014-11-09T08:38:00Z">
                            <w:r>
                              <w:t xml:space="preserve"> </w:t>
                            </w:r>
                          </w:ins>
                          <w:del w:id="888" w:author="Kelvin Ang" w:date="2014-11-09T08:38:00Z">
                            <w:r w:rsidDel="00105273">
                              <w:delText xml:space="preserve">n </w:delText>
                            </w:r>
                          </w:del>
                          <w:r>
                            <w:t>“</w:t>
                          </w:r>
                          <w:del w:id="889" w:author="zhen yu" w:date="2014-11-08T23:25:00Z">
                            <w:r w:rsidDel="00B955B4">
                              <w:rPr>
                                <w:b/>
                              </w:rPr>
                              <w:delText>Overlapping</w:delText>
                            </w:r>
                          </w:del>
                          <w:ins w:id="890" w:author="zhen yu" w:date="2014-11-08T23:25:00Z">
                            <w:r>
                              <w:rPr>
                                <w:b/>
                              </w:rPr>
                              <w:t>Done</w:t>
                            </w:r>
                          </w:ins>
                          <w:r>
                            <w:t>” icon</w:t>
                          </w:r>
                          <w:ins w:id="891" w:author="Kelvin Ang" w:date="2014-11-09T08:05:00Z">
                            <w:r>
                              <w:t>.</w:t>
                            </w:r>
                          </w:ins>
                        </w:p>
                        <w:p w14:paraId="7CA34A0D" w14:textId="77777777" w:rsidR="00947A4B" w:rsidRDefault="00947A4B" w:rsidP="005E4D9A"/>
                      </w:txbxContent>
                    </v:textbox>
                    <w10:wrap type="tight"/>
                  </v:shape>
                </w:pict>
              </mc:Fallback>
            </mc:AlternateContent>
          </w:r>
          <w:r w:rsidDel="005A6019">
            <w:rPr>
              <w:rStyle w:val="Emphasis"/>
            </w:rPr>
            <w:delText>Viewing Completed Tasks</w:delText>
          </w:r>
        </w:del>
      </w:ins>
    </w:p>
    <w:p w14:paraId="58F88570" w14:textId="230E38D5" w:rsidR="001B776D" w:rsidRPr="005E4D9A" w:rsidDel="005A6019" w:rsidRDefault="00B955B4">
      <w:pPr>
        <w:rPr>
          <w:ins w:id="892" w:author="zhen yu" w:date="2014-11-08T22:23:00Z"/>
          <w:del w:id="893" w:author="Kelvin" w:date="2014-11-10T19:46:00Z"/>
          <w:rPrChange w:id="894" w:author="zhen yu" w:date="2014-11-08T23:08:00Z">
            <w:rPr>
              <w:ins w:id="895" w:author="zhen yu" w:date="2014-11-08T22:23:00Z"/>
              <w:del w:id="896" w:author="Kelvin" w:date="2014-11-10T19:46:00Z"/>
              <w:b/>
              <w:i/>
            </w:rPr>
          </w:rPrChange>
        </w:rPr>
      </w:pPr>
      <w:ins w:id="897" w:author="zhen yu" w:date="2014-11-08T23:26:00Z">
        <w:del w:id="898" w:author="Kelvin" w:date="2014-11-10T19:46:00Z">
          <w:r w:rsidDel="005A6019">
            <w:rPr>
              <w:noProof/>
              <w:lang w:val="en-SG" w:eastAsia="en-SG"/>
            </w:rPr>
            <w:drawing>
              <wp:inline distT="0" distB="0" distL="0" distR="0" wp14:anchorId="5BA213A9" wp14:editId="22DE08FE">
                <wp:extent cx="3819525" cy="338763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801" t="7411" r="28847" b="21038"/>
                        <a:stretch/>
                      </pic:blipFill>
                      <pic:spPr bwMode="auto">
                        <a:xfrm>
                          <a:off x="0" y="0"/>
                          <a:ext cx="3831192" cy="3397983"/>
                        </a:xfrm>
                        <a:prstGeom prst="rect">
                          <a:avLst/>
                        </a:prstGeom>
                        <a:ln>
                          <a:noFill/>
                        </a:ln>
                        <a:extLst>
                          <a:ext uri="{53640926-AAD7-44D8-BBD7-CCE9431645EC}">
                            <a14:shadowObscured xmlns:a14="http://schemas.microsoft.com/office/drawing/2010/main"/>
                          </a:ext>
                        </a:extLst>
                      </pic:spPr>
                    </pic:pic>
                  </a:graphicData>
                </a:graphic>
              </wp:inline>
            </w:drawing>
          </w:r>
        </w:del>
      </w:ins>
    </w:p>
    <w:p w14:paraId="42BCE688" w14:textId="54B786B9" w:rsidR="00F167B4" w:rsidRPr="00913470" w:rsidDel="005A6019" w:rsidRDefault="00826AEF" w:rsidP="007B7679">
      <w:pPr>
        <w:rPr>
          <w:del w:id="899" w:author="Kelvin" w:date="2014-11-10T19:46:00Z"/>
          <w:b/>
          <w:i/>
        </w:rPr>
      </w:pPr>
      <w:del w:id="900" w:author="Kelvin" w:date="2014-11-10T19:46:00Z">
        <w:r w:rsidRPr="00913470" w:rsidDel="005A6019">
          <w:rPr>
            <w:b/>
            <w:i/>
          </w:rPr>
          <w:br w:type="page"/>
        </w:r>
        <w:bookmarkEnd w:id="3"/>
        <w:bookmarkEnd w:id="4"/>
        <w:r w:rsidR="00D25D4F" w:rsidRPr="00DD0BBB" w:rsidDel="005A6019">
          <w:rPr>
            <w:rStyle w:val="Emphasis"/>
            <w:noProof/>
            <w:lang w:val="en-SG" w:eastAsia="en-SG"/>
          </w:rPr>
          <mc:AlternateContent>
            <mc:Choice Requires="wps">
              <w:drawing>
                <wp:anchor distT="0" distB="0" distL="114300" distR="114300" simplePos="0" relativeHeight="251455488" behindDoc="0" locked="0" layoutInCell="1" allowOverlap="1" wp14:anchorId="57F02F2E" wp14:editId="4BC9DF52">
                  <wp:simplePos x="0" y="0"/>
                  <wp:positionH relativeFrom="column">
                    <wp:posOffset>4343400</wp:posOffset>
                  </wp:positionH>
                  <wp:positionV relativeFrom="paragraph">
                    <wp:posOffset>297611</wp:posOffset>
                  </wp:positionV>
                  <wp:extent cx="2171700" cy="2286000"/>
                  <wp:effectExtent l="0" t="0" r="0" b="0"/>
                  <wp:wrapTight wrapText="bothSides">
                    <wp:wrapPolygon edited="0">
                      <wp:start x="253" y="240"/>
                      <wp:lineTo x="253" y="21120"/>
                      <wp:lineTo x="20968" y="21120"/>
                      <wp:lineTo x="20968" y="240"/>
                      <wp:lineTo x="253" y="240"/>
                    </wp:wrapPolygon>
                  </wp:wrapTight>
                  <wp:docPr id="12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22BCF131" w14:textId="266019CC" w:rsidR="00947A4B" w:rsidRDefault="00947A4B" w:rsidP="00D25D4F">
                              <w:r>
                                <w:t xml:space="preserve">You can also search for tasks </w:t>
                              </w:r>
                              <w:ins w:id="901" w:author="zhen yu" w:date="2014-11-09T00:17:00Z">
                                <w:r>
                                  <w:t xml:space="preserve">by </w:t>
                                </w:r>
                              </w:ins>
                              <w:r>
                                <w:t>typing “</w:t>
                              </w:r>
                              <w:r w:rsidRPr="003A7D6F">
                                <w:rPr>
                                  <w:b/>
                                </w:rPr>
                                <w:t>search</w:t>
                              </w:r>
                              <w:r>
                                <w:t>”</w:t>
                              </w:r>
                              <w:ins w:id="902" w:author="Kelvin Ang" w:date="2014-11-09T08:05:00Z">
                                <w:r>
                                  <w:t xml:space="preserve"> or </w:t>
                                </w:r>
                                <w:r w:rsidRPr="00705B63">
                                  <w:rPr>
                                    <w:b/>
                                    <w:rPrChange w:id="903" w:author="Kelvin Ang" w:date="2014-11-09T08:05:00Z">
                                      <w:rPr/>
                                    </w:rPrChange>
                                  </w:rPr>
                                  <w:t>“find”</w:t>
                                </w:r>
                                <w:r>
                                  <w:t xml:space="preserve"> </w:t>
                                </w:r>
                              </w:ins>
                              <w:del w:id="904" w:author="Kelvin Ang" w:date="2014-11-09T08:05:00Z">
                                <w:r w:rsidDel="00705B63">
                                  <w:delText xml:space="preserve">, or alternative commands, </w:delText>
                                </w:r>
                              </w:del>
                              <w:r>
                                <w:t xml:space="preserve">followed by </w:t>
                              </w:r>
                              <w:ins w:id="905" w:author="Kelvin Ang" w:date="2014-11-09T07:54:00Z">
                                <w:r>
                                  <w:t>search keywords</w:t>
                                </w:r>
                              </w:ins>
                              <w:ins w:id="906" w:author="Kelvin Ang" w:date="2014-11-09T07:55:00Z">
                                <w:r>
                                  <w:t>, dates or a date range</w:t>
                                </w:r>
                              </w:ins>
                              <w:del w:id="907" w:author="Kelvin Ang" w:date="2014-11-09T07:54:00Z">
                                <w:r w:rsidDel="00387117">
                                  <w:delText>a search keyword</w:delText>
                                </w:r>
                              </w:del>
                              <w: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2F2E" id="_x0000_s1063" type="#_x0000_t202" style="position:absolute;margin-left:342pt;margin-top:23.45pt;width:171pt;height:180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yEag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" filled="f" stroked="f">
                  <v:textbox inset=",7.2pt,,7.2pt">
                    <w:txbxContent>
                      <w:p w14:paraId="22BCF131" w14:textId="266019CC" w:rsidR="00947A4B" w:rsidRDefault="00947A4B" w:rsidP="00D25D4F">
                        <w:r>
                          <w:t xml:space="preserve">You can also search for tasks </w:t>
                        </w:r>
                        <w:ins w:id="908" w:author="zhen yu" w:date="2014-11-09T00:17:00Z">
                          <w:r>
                            <w:t xml:space="preserve">by </w:t>
                          </w:r>
                        </w:ins>
                        <w:r>
                          <w:t>typing “</w:t>
                        </w:r>
                        <w:r w:rsidRPr="003A7D6F">
                          <w:rPr>
                            <w:b/>
                          </w:rPr>
                          <w:t>search</w:t>
                        </w:r>
                        <w:r>
                          <w:t>”</w:t>
                        </w:r>
                        <w:ins w:id="909" w:author="Kelvin Ang" w:date="2014-11-09T08:05:00Z">
                          <w:r>
                            <w:t xml:space="preserve"> or </w:t>
                          </w:r>
                          <w:r w:rsidRPr="00705B63">
                            <w:rPr>
                              <w:b/>
                              <w:rPrChange w:id="910" w:author="Kelvin Ang" w:date="2014-11-09T08:05:00Z">
                                <w:rPr/>
                              </w:rPrChange>
                            </w:rPr>
                            <w:t>“find”</w:t>
                          </w:r>
                          <w:r>
                            <w:t xml:space="preserve"> </w:t>
                          </w:r>
                        </w:ins>
                        <w:del w:id="911" w:author="Kelvin Ang" w:date="2014-11-09T08:05:00Z">
                          <w:r w:rsidDel="00705B63">
                            <w:delText xml:space="preserve">, or alternative commands, </w:delText>
                          </w:r>
                        </w:del>
                        <w:r>
                          <w:t xml:space="preserve">followed by </w:t>
                        </w:r>
                        <w:ins w:id="912" w:author="Kelvin Ang" w:date="2014-11-09T07:54:00Z">
                          <w:r>
                            <w:t>search keywords</w:t>
                          </w:r>
                        </w:ins>
                        <w:ins w:id="913" w:author="Kelvin Ang" w:date="2014-11-09T07:55:00Z">
                          <w:r>
                            <w:t>, dates or a date range</w:t>
                          </w:r>
                        </w:ins>
                        <w:del w:id="914" w:author="Kelvin Ang" w:date="2014-11-09T07:54:00Z">
                          <w:r w:rsidDel="00387117">
                            <w:delText>a search keyword</w:delText>
                          </w:r>
                        </w:del>
                        <w:r>
                          <w:t>.</w:t>
                        </w:r>
                      </w:p>
                    </w:txbxContent>
                  </v:textbox>
                  <w10:wrap type="tight"/>
                </v:shape>
              </w:pict>
            </mc:Fallback>
          </mc:AlternateContent>
        </w:r>
        <w:r w:rsidRPr="00DD0BBB" w:rsidDel="005A6019">
          <w:rPr>
            <w:rStyle w:val="Emphasis"/>
          </w:rPr>
          <w:delText>Searching for Tasks</w:delText>
        </w:r>
        <w:r w:rsidR="004E2672" w:rsidDel="005A6019">
          <w:rPr>
            <w:b/>
            <w:i/>
            <w:noProof/>
            <w:sz w:val="28"/>
            <w:lang w:val="en-SG" w:eastAsia="en-SG"/>
          </w:rPr>
          <mc:AlternateContent>
            <mc:Choice Requires="wpg">
              <w:drawing>
                <wp:anchor distT="0" distB="0" distL="114300" distR="114300" simplePos="0" relativeHeight="251685888" behindDoc="0" locked="0" layoutInCell="1" allowOverlap="1" wp14:anchorId="67D3F40B" wp14:editId="1A893ADD">
                  <wp:simplePos x="0" y="0"/>
                  <wp:positionH relativeFrom="column">
                    <wp:posOffset>8626</wp:posOffset>
                  </wp:positionH>
                  <wp:positionV relativeFrom="paragraph">
                    <wp:posOffset>3674853</wp:posOffset>
                  </wp:positionV>
                  <wp:extent cx="4073825" cy="2242868"/>
                  <wp:effectExtent l="0" t="0" r="22225" b="24130"/>
                  <wp:wrapNone/>
                  <wp:docPr id="146" name="Group 146"/>
                  <wp:cNvGraphicFramePr/>
                  <a:graphic xmlns:a="http://schemas.openxmlformats.org/drawingml/2006/main">
                    <a:graphicData uri="http://schemas.microsoft.com/office/word/2010/wordprocessingGroup">
                      <wpg:wgp>
                        <wpg:cNvGrpSpPr/>
                        <wpg:grpSpPr>
                          <a:xfrm>
                            <a:off x="0" y="0"/>
                            <a:ext cx="4073825" cy="2242868"/>
                            <a:chOff x="120769" y="129397"/>
                            <a:chExt cx="4073825" cy="2242868"/>
                          </a:xfrm>
                        </wpg:grpSpPr>
                        <wps:wsp>
                          <wps:cNvPr id="30" name="Rectangle 10"/>
                          <wps:cNvSpPr>
                            <a:spLocks noChangeArrowheads="1"/>
                          </wps:cNvSpPr>
                          <wps:spPr bwMode="auto">
                            <a:xfrm>
                              <a:off x="120769" y="129397"/>
                              <a:ext cx="707366"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28" name="Rectangle 11"/>
                          <wps:cNvSpPr>
                            <a:spLocks noChangeArrowheads="1"/>
                          </wps:cNvSpPr>
                          <wps:spPr bwMode="auto">
                            <a:xfrm>
                              <a:off x="994194" y="1000665"/>
                              <a:ext cx="3200400" cy="1371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2" name="AutoShape 71"/>
                          <wps:cNvCnPr>
                            <a:cxnSpLocks noChangeShapeType="1"/>
                            <a:stCxn id="30" idx="3"/>
                            <a:endCxn id="28" idx="0"/>
                          </wps:cNvCnPr>
                          <wps:spPr bwMode="auto">
                            <a:xfrm>
                              <a:off x="828135" y="243697"/>
                              <a:ext cx="1766259" cy="756968"/>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5DD4293" id="Group 146" o:spid="_x0000_s1026" style="position:absolute;margin-left:.7pt;margin-top:289.35pt;width:320.75pt;height:176.6pt;z-index:251685888;mso-width-relative:margin;mso-height-relative:margin" coordorigin="1207,1293" coordsize="4073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">
                  <v:rect id="Rectangle 10" o:spid="_x0000_s1027" style="position:absolute;left:1207;top:1293;width:70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OgL4A&#10;AADbAAAADwAAAGRycy9kb3ducmV2LnhtbERPy4rCMBTdC/5DuMLsNHUU0WoUcRBm6QtxeWluH9jc&#10;1CbW6tebheDycN6LVWtK0VDtCssKhoMIBHFidcGZgtNx25+CcB5ZY2mZFDzJwWrZ7Sww1vbBe2oO&#10;PhMhhF2MCnLvq1hKl+Rk0A1sRRy41NYGfYB1JnWNjxBuSvkbRRNpsODQkGNFm5yS6+FuFJjx1t+G&#10;zSxFjP525/TyKtbjo1I/vXY9B+Gp9V/xx/2vFYzC+vAl/AC5f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UToC+AAAA2wAAAA8AAAAAAAAAAAAAAAAAmAIAAGRycy9kb3ducmV2&#10;LnhtbFBLBQYAAAAABAAEAPUAAACDAwAAAAA=&#10;" filled="f" strokecolor="fuchsia" strokeweight="1pt">
                    <v:stroke dashstyle="dash"/>
                  </v:rect>
                  <v:rect id="Rectangle 11" o:spid="_x0000_s1028" style="position:absolute;left:9941;top:10006;width:32004;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UW8EA&#10;AADbAAAADwAAAGRycy9kb3ducmV2LnhtbERPy2rCQBTdC/7DcIXudKKEUtNMQmgRuqxRpMtL5uaB&#10;mTsxM41pv95ZFLo8nHeaz6YXE42us6xgu4lAEFdWd9woOJ8O6xcQziNr7C2Tgh9ykGfLRYqJtnc+&#10;0lT6RoQQdgkqaL0fEild1ZJBt7EDceBqOxr0AY6N1CPeQ7jp5S6KnqXBjkNDiwO9tVRdy2+jwMQH&#10;f9tO+xoxev+81F+/XRGflHpazcUrCE+z/xf/uT+0gl0YG76EHy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71FvBAAAA2wAAAA8AAAAAAAAAAAAAAAAAmAIAAGRycy9kb3du&#10;cmV2LnhtbFBLBQYAAAAABAAEAPUAAACGAwAAAAA=&#10;" filled="f" strokecolor="fuchsia" strokeweight="1pt">
                    <v:stroke dashstyle="dash"/>
                  </v:rect>
                  <v:shape id="AutoShape 71" o:spid="_x0000_s1029" type="#_x0000_t32" style="position:absolute;left:8281;top:2436;width:17662;height:7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0a8IAAADcAAAADwAAAGRycy9kb3ducmV2LnhtbERP32vCMBB+F/wfwgl709QO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j0a8IAAADcAAAADwAAAAAAAAAAAAAA&#10;AAChAgAAZHJzL2Rvd25yZXYueG1sUEsFBgAAAAAEAAQA+QAAAJADAAAAAA==&#10;" strokecolor="fuchsia" strokeweight="1pt">
                    <v:stroke dashstyle="dash" endarrow="open"/>
                  </v:shape>
                </v:group>
              </w:pict>
            </mc:Fallback>
          </mc:AlternateContent>
        </w:r>
        <w:r w:rsidR="00D25D4F" w:rsidDel="005A6019">
          <w:rPr>
            <w:b/>
            <w:i/>
            <w:noProof/>
            <w:sz w:val="28"/>
            <w:lang w:val="en-SG" w:eastAsia="en-SG"/>
          </w:rPr>
          <w:drawing>
            <wp:inline distT="0" distB="0" distL="0" distR="0" wp14:anchorId="147FD64E" wp14:editId="1DA3DD3F">
              <wp:extent cx="4148208" cy="3763433"/>
              <wp:effectExtent l="0" t="0" r="0" b="0"/>
              <wp:docPr id="128" name="Picture 128" descr="Macintosh HD:Users:linxiuqing:Dropbox:Screenshots:Screenshot 2014-11-08 15.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nxiuqing:Dropbox:Screenshots:Screenshot 2014-11-08 15.33.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9582" cy="3764680"/>
                      </a:xfrm>
                      <a:prstGeom prst="rect">
                        <a:avLst/>
                      </a:prstGeom>
                      <a:noFill/>
                      <a:ln>
                        <a:noFill/>
                      </a:ln>
                    </pic:spPr>
                  </pic:pic>
                </a:graphicData>
              </a:graphic>
            </wp:inline>
          </w:drawing>
        </w:r>
      </w:del>
    </w:p>
    <w:p w14:paraId="63E4B65D" w14:textId="7C3230F9" w:rsidR="00826AEF" w:rsidDel="005A6019" w:rsidRDefault="00A13EA7" w:rsidP="007B7679">
      <w:pPr>
        <w:rPr>
          <w:del w:id="915" w:author="Kelvin" w:date="2014-11-10T19:46:00Z"/>
        </w:rPr>
      </w:pPr>
      <w:del w:id="916" w:author="Kelvin" w:date="2014-11-10T19:46:00Z">
        <w:r w:rsidDel="005A6019">
          <w:rPr>
            <w:noProof/>
            <w:lang w:val="en-SG" w:eastAsia="en-SG"/>
          </w:rPr>
          <mc:AlternateContent>
            <mc:Choice Requires="wps">
              <w:drawing>
                <wp:anchor distT="0" distB="0" distL="114300" distR="114300" simplePos="0" relativeHeight="251667456" behindDoc="0" locked="0" layoutInCell="1" allowOverlap="1" wp14:anchorId="2F7420F4" wp14:editId="1CE82D1A">
                  <wp:simplePos x="0" y="0"/>
                  <wp:positionH relativeFrom="column">
                    <wp:posOffset>4414520</wp:posOffset>
                  </wp:positionH>
                  <wp:positionV relativeFrom="paragraph">
                    <wp:posOffset>2540</wp:posOffset>
                  </wp:positionV>
                  <wp:extent cx="2171700" cy="2286000"/>
                  <wp:effectExtent l="0" t="0" r="0" b="0"/>
                  <wp:wrapTight wrapText="bothSides">
                    <wp:wrapPolygon edited="0">
                      <wp:start x="379" y="540"/>
                      <wp:lineTo x="379" y="21060"/>
                      <wp:lineTo x="21032" y="21060"/>
                      <wp:lineTo x="21032" y="540"/>
                      <wp:lineTo x="379" y="540"/>
                    </wp:wrapPolygon>
                  </wp:wrapTight>
                  <wp:docPr id="13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444DEEE" w14:textId="77777777" w:rsidR="00947A4B" w:rsidRDefault="00947A4B" w:rsidP="00D25D4F">
                              <w:r>
                                <w:t>Matching items are quickly displayed in the task view.</w:t>
                              </w:r>
                            </w:p>
                            <w:p w14:paraId="32FAC57C" w14:textId="5276D7E2" w:rsidR="00947A4B" w:rsidRDefault="00947A4B" w:rsidP="00D25D4F"/>
                            <w:p w14:paraId="5C0CABC9" w14:textId="77777777" w:rsidR="00947A4B" w:rsidRDefault="00947A4B" w:rsidP="00D25D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20F4" id="_x0000_s1064" type="#_x0000_t202" style="position:absolute;margin-left:347.6pt;margin-top:.2pt;width:171pt;height:18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" filled="f" stroked="f">
                  <v:textbox inset=",7.2pt,,7.2pt">
                    <w:txbxContent>
                      <w:p w14:paraId="3444DEEE" w14:textId="77777777" w:rsidR="00947A4B" w:rsidRDefault="00947A4B" w:rsidP="00D25D4F">
                        <w:r>
                          <w:t>Matching items are quickly displayed in the task view.</w:t>
                        </w:r>
                      </w:p>
                      <w:p w14:paraId="32FAC57C" w14:textId="5276D7E2" w:rsidR="00947A4B" w:rsidRDefault="00947A4B" w:rsidP="00D25D4F"/>
                      <w:p w14:paraId="5C0CABC9" w14:textId="77777777" w:rsidR="00947A4B" w:rsidRDefault="00947A4B" w:rsidP="00D25D4F"/>
                    </w:txbxContent>
                  </v:textbox>
                  <w10:wrap type="tight"/>
                </v:shape>
              </w:pict>
            </mc:Fallback>
          </mc:AlternateContent>
        </w:r>
        <w:r w:rsidR="00D9571D" w:rsidDel="005A6019">
          <w:rPr>
            <w:noProof/>
            <w:lang w:val="en-SG" w:eastAsia="en-SG"/>
          </w:rPr>
          <w:drawing>
            <wp:inline distT="0" distB="0" distL="0" distR="0" wp14:anchorId="42275967" wp14:editId="5E385B7D">
              <wp:extent cx="4134209" cy="3657185"/>
              <wp:effectExtent l="0" t="0" r="6350" b="635"/>
              <wp:docPr id="131" name="Picture 131" descr="Macintosh HD:Users:linxiuqing:Dropbox:Screenshots:Screenshot 2014-11-08 1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nxiuqing:Dropbox:Screenshots:Screenshot 2014-11-08 15.33.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638" cy="3657564"/>
                      </a:xfrm>
                      <a:prstGeom prst="rect">
                        <a:avLst/>
                      </a:prstGeom>
                      <a:noFill/>
                      <a:ln>
                        <a:noFill/>
                      </a:ln>
                    </pic:spPr>
                  </pic:pic>
                </a:graphicData>
              </a:graphic>
            </wp:inline>
          </w:drawing>
        </w:r>
      </w:del>
    </w:p>
    <w:p w14:paraId="67A500F6" w14:textId="0D6D7F3D" w:rsidR="00F167B4" w:rsidRPr="00DD0BBB" w:rsidDel="005A6019" w:rsidRDefault="002C7C56" w:rsidP="007B7679">
      <w:pPr>
        <w:rPr>
          <w:del w:id="917" w:author="Kelvin" w:date="2014-11-10T19:46:00Z"/>
          <w:rStyle w:val="Emphasis"/>
        </w:rPr>
      </w:pPr>
      <w:bookmarkStart w:id="918" w:name="_Toc403237665"/>
      <w:bookmarkStart w:id="919" w:name="_Toc403237709"/>
      <w:bookmarkStart w:id="920" w:name="_Toc403237873"/>
      <w:del w:id="921" w:author="Kelvin" w:date="2014-11-10T19:46:00Z">
        <w:r w:rsidDel="005A6019">
          <w:rPr>
            <w:noProof/>
            <w:lang w:val="en-SG" w:eastAsia="en-SG"/>
          </w:rPr>
          <mc:AlternateContent>
            <mc:Choice Requires="wps">
              <w:drawing>
                <wp:anchor distT="0" distB="0" distL="114300" distR="114300" simplePos="0" relativeHeight="251704320" behindDoc="0" locked="0" layoutInCell="1" allowOverlap="1" wp14:anchorId="718A9E24" wp14:editId="57918475">
                  <wp:simplePos x="0" y="0"/>
                  <wp:positionH relativeFrom="column">
                    <wp:posOffset>4181475</wp:posOffset>
                  </wp:positionH>
                  <wp:positionV relativeFrom="paragraph">
                    <wp:posOffset>408940</wp:posOffset>
                  </wp:positionV>
                  <wp:extent cx="2286000" cy="2286000"/>
                  <wp:effectExtent l="0" t="0" r="0" b="0"/>
                  <wp:wrapTight wrapText="bothSides">
                    <wp:wrapPolygon edited="0">
                      <wp:start x="360" y="540"/>
                      <wp:lineTo x="360" y="21060"/>
                      <wp:lineTo x="21060" y="21060"/>
                      <wp:lineTo x="21060" y="540"/>
                      <wp:lineTo x="360" y="540"/>
                    </wp:wrapPolygon>
                  </wp:wrapTight>
                  <wp:docPr id="1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100AB43B" w14:textId="06E7F634" w:rsidR="00947A4B" w:rsidRDefault="00947A4B" w:rsidP="007E4E47">
                              <w:r>
                                <w:t>You edit a task simply by typing “</w:t>
                              </w:r>
                              <w:r w:rsidRPr="00A13EA7">
                                <w:rPr>
                                  <w:b/>
                                </w:rPr>
                                <w:t>edit</w:t>
                              </w:r>
                              <w:r>
                                <w:t>” followed by the task number.</w:t>
                              </w:r>
                            </w:p>
                            <w:p w14:paraId="32B6F70E" w14:textId="69CF2344" w:rsidR="00947A4B" w:rsidRDefault="00947A4B" w:rsidP="007E4E47">
                              <w:pPr>
                                <w:rPr>
                                  <w:ins w:id="922"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947A4B" w:rsidRDefault="00947A4B" w:rsidP="00E97586">
                              <w:moveToRangeStart w:id="923" w:author="zhen yu" w:date="2014-11-09T00:18:00Z" w:name="move403255652"/>
                              <w:moveTo w:id="924" w:author="zhen yu" w:date="2014-11-09T00:18:00Z">
                                <w:r>
                                  <w:t>Make your necessary changes and hit enter to save the changes.</w:t>
                                </w:r>
                              </w:moveTo>
                            </w:p>
                            <w:moveToRangeEnd w:id="923"/>
                            <w:p w14:paraId="38794C49" w14:textId="77777777" w:rsidR="00947A4B" w:rsidRDefault="00947A4B"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9E24" id="_x0000_s1065" type="#_x0000_t202" style="position:absolute;margin-left:329.25pt;margin-top:32.2pt;width:180pt;height:18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MBaA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" filled="f" stroked="f">
                  <v:textbox inset=",7.2pt,,7.2pt">
                    <w:txbxContent>
                      <w:p w14:paraId="100AB43B" w14:textId="06E7F634" w:rsidR="00947A4B" w:rsidRDefault="00947A4B" w:rsidP="007E4E47">
                        <w:r>
                          <w:t>You edit a task simply by typing “</w:t>
                        </w:r>
                        <w:r w:rsidRPr="00A13EA7">
                          <w:rPr>
                            <w:b/>
                          </w:rPr>
                          <w:t>edit</w:t>
                        </w:r>
                        <w:r>
                          <w:t>” followed by the task number.</w:t>
                        </w:r>
                      </w:p>
                      <w:p w14:paraId="32B6F70E" w14:textId="69CF2344" w:rsidR="00947A4B" w:rsidRDefault="00947A4B" w:rsidP="007E4E47">
                        <w:pPr>
                          <w:rPr>
                            <w:ins w:id="925" w:author="zhen yu" w:date="2014-11-09T00:18:00Z"/>
                          </w:rPr>
                        </w:pPr>
                        <w:r>
                          <w:t xml:space="preserve">The </w:t>
                        </w:r>
                        <w:r>
                          <w:rPr>
                            <w:b/>
                          </w:rPr>
                          <w:t>A</w:t>
                        </w:r>
                        <w:r w:rsidRPr="009D2113">
                          <w:rPr>
                            <w:b/>
                          </w:rPr>
                          <w:t>uto</w:t>
                        </w:r>
                        <w:r>
                          <w:rPr>
                            <w:b/>
                          </w:rPr>
                          <w:t>-C</w:t>
                        </w:r>
                        <w:r w:rsidRPr="009D2113">
                          <w:rPr>
                            <w:b/>
                          </w:rPr>
                          <w:t>omplete</w:t>
                        </w:r>
                        <w:r>
                          <w:t xml:space="preserve"> feature will fill in your task details in the command bar.</w:t>
                        </w:r>
                      </w:p>
                      <w:p w14:paraId="20706A42" w14:textId="77777777" w:rsidR="00947A4B" w:rsidRDefault="00947A4B" w:rsidP="00E97586">
                        <w:moveToRangeStart w:id="926" w:author="zhen yu" w:date="2014-11-09T00:18:00Z" w:name="move403255652"/>
                        <w:moveTo w:id="927" w:author="zhen yu" w:date="2014-11-09T00:18:00Z">
                          <w:r>
                            <w:t>Make your necessary changes and hit enter to save the changes.</w:t>
                          </w:r>
                        </w:moveTo>
                      </w:p>
                      <w:moveToRangeEnd w:id="926"/>
                      <w:p w14:paraId="38794C49" w14:textId="77777777" w:rsidR="00947A4B" w:rsidRDefault="00947A4B" w:rsidP="007E4E47"/>
                    </w:txbxContent>
                  </v:textbox>
                  <w10:wrap type="tight"/>
                </v:shape>
              </w:pict>
            </mc:Fallback>
          </mc:AlternateContent>
        </w:r>
        <w:r w:rsidR="00F167B4" w:rsidRPr="00DD0BBB" w:rsidDel="005A6019">
          <w:rPr>
            <w:rStyle w:val="Emphasis"/>
          </w:rPr>
          <w:delText>Editing a Task</w:delText>
        </w:r>
        <w:bookmarkEnd w:id="918"/>
        <w:bookmarkEnd w:id="919"/>
        <w:bookmarkEnd w:id="920"/>
      </w:del>
    </w:p>
    <w:p w14:paraId="08CFA4EB" w14:textId="0B333B6F" w:rsidR="007E4E47" w:rsidRPr="007E4E47" w:rsidDel="005A6019" w:rsidRDefault="00705B63" w:rsidP="007B7679">
      <w:pPr>
        <w:rPr>
          <w:del w:id="928" w:author="Kelvin" w:date="2014-11-10T19:46:00Z"/>
        </w:rPr>
      </w:pPr>
      <w:ins w:id="929" w:author="Kelvin Ang" w:date="2014-11-09T08:06:00Z">
        <w:del w:id="930" w:author="Kelvin" w:date="2014-11-10T19:46:00Z">
          <w:r w:rsidDel="005A6019">
            <w:rPr>
              <w:noProof/>
              <w:lang w:val="en-SG" w:eastAsia="en-SG"/>
            </w:rPr>
            <mc:AlternateContent>
              <mc:Choice Requires="wps">
                <w:drawing>
                  <wp:anchor distT="0" distB="0" distL="114300" distR="114300" simplePos="0" relativeHeight="251888640" behindDoc="0" locked="0" layoutInCell="1" allowOverlap="1" wp14:anchorId="5162F0CE" wp14:editId="4DF72BCC">
                    <wp:simplePos x="0" y="0"/>
                    <wp:positionH relativeFrom="column">
                      <wp:posOffset>4114800</wp:posOffset>
                    </wp:positionH>
                    <wp:positionV relativeFrom="paragraph">
                      <wp:posOffset>3726180</wp:posOffset>
                    </wp:positionV>
                    <wp:extent cx="2286000" cy="2286000"/>
                    <wp:effectExtent l="0" t="0" r="0" b="0"/>
                    <wp:wrapTight wrapText="bothSides">
                      <wp:wrapPolygon edited="0">
                        <wp:start x="360" y="540"/>
                        <wp:lineTo x="360" y="21060"/>
                        <wp:lineTo x="21060" y="21060"/>
                        <wp:lineTo x="21060" y="540"/>
                        <wp:lineTo x="360" y="540"/>
                      </wp:wrapPolygon>
                    </wp:wrapTight>
                    <wp:docPr id="2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5BFA4C3B" w14:textId="2FFA5907" w:rsidR="00947A4B" w:rsidDel="00851C98" w:rsidRDefault="00947A4B" w:rsidP="00705B63">
                                <w:pPr>
                                  <w:rPr>
                                    <w:del w:id="931" w:author="Kelvin Ang" w:date="2014-11-09T08:06:00Z"/>
                                  </w:rPr>
                                </w:pPr>
                                <w:del w:id="93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947A4B" w:rsidDel="00851C98" w:rsidRDefault="00947A4B" w:rsidP="00705B63">
                                <w:pPr>
                                  <w:rPr>
                                    <w:ins w:id="933" w:author="zhen yu" w:date="2014-11-09T00:18:00Z"/>
                                    <w:del w:id="934" w:author="Kelvin Ang" w:date="2014-11-09T08:06:00Z"/>
                                  </w:rPr>
                                </w:pPr>
                                <w:del w:id="93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947A4B" w:rsidRDefault="00947A4B" w:rsidP="00705B63">
                                <w:ins w:id="936" w:author="zhen yu" w:date="2014-11-09T00:18:00Z">
                                  <w:del w:id="937" w:author="Kelvin Ang" w:date="2014-11-09T08:06:00Z">
                                    <w:r w:rsidDel="00851C98">
                                      <w:delText>Make your necessary changes and hit enter to save the changes.</w:delText>
                                    </w:r>
                                  </w:del>
                                </w:ins>
                                <w:ins w:id="938" w:author="Kelvin Ang" w:date="2014-11-09T08:06:00Z">
                                  <w:r>
                                    <w:t xml:space="preserve">Your changes will be immediately reflected, and the modified task will be highlighted in </w:t>
                                  </w:r>
                                </w:ins>
                                <w:ins w:id="939" w:author="Kelvin Ang" w:date="2014-11-09T08:07:00Z">
                                  <w:r w:rsidRPr="0073703E">
                                    <w:rPr>
                                      <w:color w:val="00B0F0"/>
                                    </w:rPr>
                                    <w:t>cyan</w:t>
                                  </w:r>
                                </w:ins>
                                <w:ins w:id="940" w:author="Kelvin Ang" w:date="2014-11-09T08:06:00Z">
                                  <w:r>
                                    <w:t>.</w:t>
                                  </w:r>
                                </w:ins>
                              </w:p>
                              <w:p w14:paraId="0AC2D0B4" w14:textId="77777777" w:rsidR="00947A4B" w:rsidRDefault="00947A4B" w:rsidP="00705B63"/>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2F0CE" id="_x0000_s1066" type="#_x0000_t202" style="position:absolute;margin-left:324pt;margin-top:293.4pt;width:180pt;height:180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" filled="f" stroked="f">
                    <v:textbox inset=",7.2pt,,7.2pt">
                      <w:txbxContent>
                        <w:p w14:paraId="5BFA4C3B" w14:textId="2FFA5907" w:rsidR="00947A4B" w:rsidDel="00851C98" w:rsidRDefault="00947A4B" w:rsidP="00705B63">
                          <w:pPr>
                            <w:rPr>
                              <w:del w:id="941" w:author="Kelvin Ang" w:date="2014-11-09T08:06:00Z"/>
                            </w:rPr>
                          </w:pPr>
                          <w:del w:id="942" w:author="Kelvin Ang" w:date="2014-11-09T08:06:00Z">
                            <w:r w:rsidDel="00851C98">
                              <w:delText>You edit a task simply by typing “</w:delText>
                            </w:r>
                            <w:r w:rsidRPr="00A13EA7" w:rsidDel="00851C98">
                              <w:rPr>
                                <w:b/>
                              </w:rPr>
                              <w:delText>edit</w:delText>
                            </w:r>
                            <w:r w:rsidDel="00851C98">
                              <w:delText>” followed by the task number.</w:delText>
                            </w:r>
                          </w:del>
                        </w:p>
                        <w:p w14:paraId="2C4B5597" w14:textId="3BE1D778" w:rsidR="00947A4B" w:rsidDel="00851C98" w:rsidRDefault="00947A4B" w:rsidP="00705B63">
                          <w:pPr>
                            <w:rPr>
                              <w:ins w:id="943" w:author="zhen yu" w:date="2014-11-09T00:18:00Z"/>
                              <w:del w:id="944" w:author="Kelvin Ang" w:date="2014-11-09T08:06:00Z"/>
                            </w:rPr>
                          </w:pPr>
                          <w:del w:id="945" w:author="Kelvin Ang" w:date="2014-11-09T08:06:00Z">
                            <w:r w:rsidDel="00851C98">
                              <w:delText xml:space="preserve">The </w:delText>
                            </w:r>
                            <w:r w:rsidDel="00851C98">
                              <w:rPr>
                                <w:b/>
                              </w:rPr>
                              <w:delText>A</w:delText>
                            </w:r>
                            <w:r w:rsidRPr="009D2113" w:rsidDel="00851C98">
                              <w:rPr>
                                <w:b/>
                              </w:rPr>
                              <w:delText>uto</w:delText>
                            </w:r>
                            <w:r w:rsidDel="00851C98">
                              <w:rPr>
                                <w:b/>
                              </w:rPr>
                              <w:delText>-C</w:delText>
                            </w:r>
                            <w:r w:rsidRPr="009D2113" w:rsidDel="00851C98">
                              <w:rPr>
                                <w:b/>
                              </w:rPr>
                              <w:delText>omplete</w:delText>
                            </w:r>
                            <w:r w:rsidDel="00851C98">
                              <w:delText xml:space="preserve"> feature will fill in your task details in the command bar.</w:delText>
                            </w:r>
                          </w:del>
                        </w:p>
                        <w:p w14:paraId="611F59BF" w14:textId="4BBD0D28" w:rsidR="00947A4B" w:rsidRDefault="00947A4B" w:rsidP="00705B63">
                          <w:ins w:id="946" w:author="zhen yu" w:date="2014-11-09T00:18:00Z">
                            <w:del w:id="947" w:author="Kelvin Ang" w:date="2014-11-09T08:06:00Z">
                              <w:r w:rsidDel="00851C98">
                                <w:delText>Make your necessary changes and hit enter to save the changes.</w:delText>
                              </w:r>
                            </w:del>
                          </w:ins>
                          <w:ins w:id="948" w:author="Kelvin Ang" w:date="2014-11-09T08:06:00Z">
                            <w:r>
                              <w:t xml:space="preserve">Your changes will be immediately reflected, and the modified task will be highlighted in </w:t>
                            </w:r>
                          </w:ins>
                          <w:ins w:id="949" w:author="Kelvin Ang" w:date="2014-11-09T08:07:00Z">
                            <w:r w:rsidRPr="0073703E">
                              <w:rPr>
                                <w:color w:val="00B0F0"/>
                              </w:rPr>
                              <w:t>cyan</w:t>
                            </w:r>
                          </w:ins>
                          <w:ins w:id="950" w:author="Kelvin Ang" w:date="2014-11-09T08:06:00Z">
                            <w:r>
                              <w:t>.</w:t>
                            </w:r>
                          </w:ins>
                        </w:p>
                        <w:p w14:paraId="0AC2D0B4" w14:textId="77777777" w:rsidR="00947A4B" w:rsidRDefault="00947A4B" w:rsidP="00705B63"/>
                      </w:txbxContent>
                    </v:textbox>
                    <w10:wrap type="tight"/>
                  </v:shape>
                </w:pict>
              </mc:Fallback>
            </mc:AlternateContent>
          </w:r>
        </w:del>
      </w:ins>
      <w:del w:id="951" w:author="Kelvin" w:date="2014-11-10T19:46:00Z">
        <w:r w:rsidR="00A13EA7" w:rsidDel="005A6019">
          <w:rPr>
            <w:noProof/>
            <w:lang w:val="en-SG" w:eastAsia="en-SG"/>
          </w:rPr>
          <mc:AlternateContent>
            <mc:Choice Requires="wps">
              <w:drawing>
                <wp:anchor distT="0" distB="0" distL="114300" distR="114300" simplePos="0" relativeHeight="251731968" behindDoc="0" locked="0" layoutInCell="1" allowOverlap="1" wp14:anchorId="370E25BD" wp14:editId="08EFAC25">
                  <wp:simplePos x="0" y="0"/>
                  <wp:positionH relativeFrom="column">
                    <wp:posOffset>759125</wp:posOffset>
                  </wp:positionH>
                  <wp:positionV relativeFrom="paragraph">
                    <wp:posOffset>3256891</wp:posOffset>
                  </wp:positionV>
                  <wp:extent cx="1500996" cy="2277374"/>
                  <wp:effectExtent l="0" t="0" r="61595" b="66040"/>
                  <wp:wrapNone/>
                  <wp:docPr id="14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0996" cy="2277374"/>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8251DFC" id="AutoShape 71" o:spid="_x0000_s1026" type="#_x0000_t32" style="position:absolute;margin-left:59.75pt;margin-top:256.45pt;width:118.2pt;height:179.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" strokecolor="fuchsia" strokeweight="1pt">
                  <v:stroke dashstyle="dash" endarrow="open"/>
                </v:shape>
              </w:pict>
            </mc:Fallback>
          </mc:AlternateContent>
        </w:r>
        <w:r w:rsidR="00A13EA7" w:rsidDel="005A6019">
          <w:rPr>
            <w:noProof/>
            <w:lang w:val="en-SG" w:eastAsia="en-SG"/>
          </w:rPr>
          <mc:AlternateContent>
            <mc:Choice Requires="wps">
              <w:drawing>
                <wp:anchor distT="0" distB="0" distL="114300" distR="114300" simplePos="0" relativeHeight="251741184" behindDoc="0" locked="0" layoutInCell="1" allowOverlap="1" wp14:anchorId="17D2D717" wp14:editId="602247AC">
                  <wp:simplePos x="0" y="0"/>
                  <wp:positionH relativeFrom="column">
                    <wp:posOffset>0</wp:posOffset>
                  </wp:positionH>
                  <wp:positionV relativeFrom="paragraph">
                    <wp:posOffset>3049857</wp:posOffset>
                  </wp:positionV>
                  <wp:extent cx="1656272" cy="211347"/>
                  <wp:effectExtent l="0" t="0" r="20320" b="17780"/>
                  <wp:wrapNone/>
                  <wp:docPr id="14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272" cy="211347"/>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BF72E" id="Rectangle 11" o:spid="_x0000_s1026" style="position:absolute;margin-left:0;margin-top:240.15pt;width:130.4pt;height:16.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" filled="f" strokecolor="fuchsia" strokeweight="1pt">
                  <v:stroke dashstyle="dash"/>
                </v:rect>
              </w:pict>
            </mc:Fallback>
          </mc:AlternateContent>
        </w:r>
        <w:r w:rsidR="007E4E47" w:rsidDel="005A6019">
          <w:rPr>
            <w:noProof/>
            <w:lang w:val="en-SG" w:eastAsia="en-SG"/>
          </w:rPr>
          <w:drawing>
            <wp:inline distT="0" distB="0" distL="0" distR="0" wp14:anchorId="51FD81B7" wp14:editId="1E2468DA">
              <wp:extent cx="3866977" cy="3602567"/>
              <wp:effectExtent l="0" t="0" r="0" b="4445"/>
              <wp:docPr id="139" name="Picture 139" descr="Macintosh HD:Users:linxiuqing:Dropbox:Screenshots:Screenshot 2014-11-08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nxiuqing:Dropbox:Screenshots:Screenshot 2014-11-08 16.00.1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0266" cy="3605631"/>
                      </a:xfrm>
                      <a:prstGeom prst="rect">
                        <a:avLst/>
                      </a:prstGeom>
                      <a:noFill/>
                      <a:ln>
                        <a:noFill/>
                      </a:ln>
                    </pic:spPr>
                  </pic:pic>
                </a:graphicData>
              </a:graphic>
            </wp:inline>
          </w:drawing>
        </w:r>
      </w:del>
    </w:p>
    <w:p w14:paraId="12399722" w14:textId="029733D2" w:rsidR="00F167B4" w:rsidDel="005A6019" w:rsidRDefault="00A13EA7" w:rsidP="007B7679">
      <w:pPr>
        <w:rPr>
          <w:del w:id="952" w:author="Kelvin" w:date="2014-11-10T19:46:00Z"/>
        </w:rPr>
      </w:pPr>
      <w:del w:id="953" w:author="Kelvin" w:date="2014-11-10T19:46:00Z">
        <w:r w:rsidDel="005A6019">
          <w:rPr>
            <w:noProof/>
            <w:lang w:val="en-SG" w:eastAsia="en-SG"/>
          </w:rPr>
          <mc:AlternateContent>
            <mc:Choice Requires="wps">
              <w:drawing>
                <wp:anchor distT="0" distB="0" distL="114300" distR="114300" simplePos="0" relativeHeight="251713536" behindDoc="0" locked="0" layoutInCell="1" allowOverlap="1" wp14:anchorId="65A4D957" wp14:editId="13B32658">
                  <wp:simplePos x="0" y="0"/>
                  <wp:positionH relativeFrom="column">
                    <wp:posOffset>802257</wp:posOffset>
                  </wp:positionH>
                  <wp:positionV relativeFrom="paragraph">
                    <wp:posOffset>1839043</wp:posOffset>
                  </wp:positionV>
                  <wp:extent cx="2881222" cy="560381"/>
                  <wp:effectExtent l="0" t="0" r="14605" b="11430"/>
                  <wp:wrapNone/>
                  <wp:docPr id="1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1222" cy="560381"/>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0F54B9" id="Rectangle 11" o:spid="_x0000_s1026" style="position:absolute;margin-left:63.15pt;margin-top:144.8pt;width:226.85pt;height:44.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" filled="f" strokecolor="fuchsia" strokeweight="1pt">
                  <v:stroke dashstyle="dash"/>
                </v:rect>
              </w:pict>
            </mc:Fallback>
          </mc:AlternateContent>
        </w:r>
        <w:r w:rsidR="00E153BB" w:rsidDel="005A6019">
          <w:rPr>
            <w:noProof/>
            <w:lang w:val="en-SG" w:eastAsia="en-SG"/>
          </w:rPr>
          <w:drawing>
            <wp:inline distT="0" distB="0" distL="0" distR="0" wp14:anchorId="489C6575" wp14:editId="5E8271A6">
              <wp:extent cx="3843391" cy="3482048"/>
              <wp:effectExtent l="0" t="0" r="0" b="0"/>
              <wp:docPr id="145" name="Picture 145" descr="Macintosh HD:Users:linxiuqing:Dropbox:Screenshots:Screenshot 2014-11-08 16.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nxiuqing:Dropbox:Screenshots:Screenshot 2014-11-08 16.01.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5421" cy="3483887"/>
                      </a:xfrm>
                      <a:prstGeom prst="rect">
                        <a:avLst/>
                      </a:prstGeom>
                      <a:noFill/>
                      <a:ln>
                        <a:noFill/>
                      </a:ln>
                    </pic:spPr>
                  </pic:pic>
                </a:graphicData>
              </a:graphic>
            </wp:inline>
          </w:drawing>
        </w:r>
        <w:r w:rsidR="007E4E47" w:rsidDel="005A6019">
          <w:rPr>
            <w:noProof/>
            <w:lang w:val="en-SG" w:eastAsia="en-SG"/>
          </w:rPr>
          <mc:AlternateContent>
            <mc:Choice Requires="wps">
              <w:drawing>
                <wp:anchor distT="0" distB="0" distL="114300" distR="114300" simplePos="0" relativeHeight="251722752" behindDoc="0" locked="0" layoutInCell="1" allowOverlap="1" wp14:anchorId="0550BC84" wp14:editId="4D4ED588">
                  <wp:simplePos x="0" y="0"/>
                  <wp:positionH relativeFrom="column">
                    <wp:posOffset>4114800</wp:posOffset>
                  </wp:positionH>
                  <wp:positionV relativeFrom="paragraph">
                    <wp:posOffset>71755</wp:posOffset>
                  </wp:positionV>
                  <wp:extent cx="2171700" cy="2286000"/>
                  <wp:effectExtent l="0" t="0" r="0" b="0"/>
                  <wp:wrapTight wrapText="bothSides">
                    <wp:wrapPolygon edited="0">
                      <wp:start x="253" y="240"/>
                      <wp:lineTo x="253" y="21120"/>
                      <wp:lineTo x="20968" y="21120"/>
                      <wp:lineTo x="20968" y="240"/>
                      <wp:lineTo x="253" y="240"/>
                    </wp:wrapPolygon>
                  </wp:wrapTight>
                  <wp:docPr id="13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7480A9CC" w14:textId="487CA73C" w:rsidR="00947A4B" w:rsidDel="00E97586" w:rsidRDefault="00947A4B" w:rsidP="007E4E47">
                              <w:moveFromRangeStart w:id="954" w:author="zhen yu" w:date="2014-11-09T00:18:00Z" w:name="move403255652"/>
                              <w:moveFrom w:id="955" w:author="zhen yu" w:date="2014-11-09T00:18:00Z">
                                <w:r w:rsidDel="00E97586">
                                  <w:t>Make your necessary changes and hit enter to save the changes.</w:t>
                                </w:r>
                              </w:moveFrom>
                            </w:p>
                            <w:moveFromRangeEnd w:id="954"/>
                            <w:p w14:paraId="45A14247" w14:textId="77777777" w:rsidR="00947A4B" w:rsidRDefault="00947A4B" w:rsidP="007E4E47"/>
                            <w:p w14:paraId="56787B9A" w14:textId="77777777" w:rsidR="00947A4B" w:rsidRDefault="00947A4B" w:rsidP="007E4E4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0BC84" id="_x0000_s1067" type="#_x0000_t202" style="position:absolute;margin-left:324pt;margin-top:5.65pt;width:171pt;height:18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Pa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fL&#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" filled="f" stroked="f">
                  <v:textbox inset=",7.2pt,,7.2pt">
                    <w:txbxContent>
                      <w:p w14:paraId="7480A9CC" w14:textId="487CA73C" w:rsidR="00947A4B" w:rsidDel="00E97586" w:rsidRDefault="00947A4B" w:rsidP="007E4E47">
                        <w:moveFromRangeStart w:id="956" w:author="zhen yu" w:date="2014-11-09T00:18:00Z" w:name="move403255652"/>
                        <w:moveFrom w:id="957" w:author="zhen yu" w:date="2014-11-09T00:18:00Z">
                          <w:r w:rsidDel="00E97586">
                            <w:t>Make your necessary changes and hit enter to save the changes.</w:t>
                          </w:r>
                        </w:moveFrom>
                      </w:p>
                      <w:moveFromRangeEnd w:id="956"/>
                      <w:p w14:paraId="45A14247" w14:textId="77777777" w:rsidR="00947A4B" w:rsidRDefault="00947A4B" w:rsidP="007E4E47"/>
                      <w:p w14:paraId="56787B9A" w14:textId="77777777" w:rsidR="00947A4B" w:rsidRDefault="00947A4B" w:rsidP="007E4E47"/>
                    </w:txbxContent>
                  </v:textbox>
                  <w10:wrap type="tight"/>
                </v:shape>
              </w:pict>
            </mc:Fallback>
          </mc:AlternateContent>
        </w:r>
      </w:del>
    </w:p>
    <w:p w14:paraId="01253832" w14:textId="7CF1203C" w:rsidR="00826AEF" w:rsidRPr="00DD0BBB" w:rsidDel="005A6019" w:rsidRDefault="009D2113" w:rsidP="007B7679">
      <w:pPr>
        <w:rPr>
          <w:del w:id="958" w:author="Kelvin" w:date="2014-11-10T19:46:00Z"/>
          <w:rStyle w:val="Emphasis"/>
        </w:rPr>
      </w:pPr>
      <w:bookmarkStart w:id="959" w:name="_Toc403237666"/>
      <w:bookmarkStart w:id="960" w:name="_Toc403237710"/>
      <w:bookmarkStart w:id="961" w:name="_Toc403237874"/>
      <w:del w:id="962" w:author="Kelvin" w:date="2014-11-10T19:46:00Z">
        <w:r w:rsidRPr="00DD0BBB" w:rsidDel="005A6019">
          <w:rPr>
            <w:rStyle w:val="Emphasis"/>
            <w:noProof/>
            <w:lang w:val="en-SG" w:eastAsia="en-SG"/>
          </w:rPr>
          <mc:AlternateContent>
            <mc:Choice Requires="wps">
              <w:drawing>
                <wp:anchor distT="0" distB="0" distL="114300" distR="114300" simplePos="0" relativeHeight="251750400" behindDoc="0" locked="0" layoutInCell="1" allowOverlap="1" wp14:anchorId="7FCEECEA" wp14:editId="657904D9">
                  <wp:simplePos x="0" y="0"/>
                  <wp:positionH relativeFrom="column">
                    <wp:posOffset>4111388</wp:posOffset>
                  </wp:positionH>
                  <wp:positionV relativeFrom="paragraph">
                    <wp:posOffset>431743</wp:posOffset>
                  </wp:positionV>
                  <wp:extent cx="2171700" cy="2286000"/>
                  <wp:effectExtent l="0" t="0" r="0" b="0"/>
                  <wp:wrapTight wrapText="bothSides">
                    <wp:wrapPolygon edited="0">
                      <wp:start x="379" y="540"/>
                      <wp:lineTo x="379" y="21060"/>
                      <wp:lineTo x="21032" y="21060"/>
                      <wp:lineTo x="21032" y="540"/>
                      <wp:lineTo x="379" y="540"/>
                    </wp:wrapPolygon>
                  </wp:wrapTight>
                  <wp:docPr id="14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A2FED0F" w14:textId="3411E7BE" w:rsidR="00947A4B" w:rsidRDefault="00947A4B"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947A4B" w:rsidRDefault="00947A4B" w:rsidP="00444277">
                              <w:r>
                                <w:t>You can also complete all tasks by typing “</w:t>
                              </w:r>
                              <w:r w:rsidRPr="009D2113">
                                <w:rPr>
                                  <w:b/>
                                </w:rPr>
                                <w:t>done all</w:t>
                              </w:r>
                              <w:r>
                                <w:t xml:space="preserve">”. </w:t>
                              </w:r>
                            </w:p>
                            <w:p w14:paraId="5B8DDBD5" w14:textId="77777777" w:rsidR="00947A4B" w:rsidRDefault="00947A4B" w:rsidP="00444277"/>
                            <w:p w14:paraId="6C3754AB" w14:textId="77777777" w:rsidR="00947A4B" w:rsidRDefault="00947A4B" w:rsidP="004442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EECEA" id="_x0000_s1068" type="#_x0000_t202" style="position:absolute;margin-left:323.75pt;margin-top:34pt;width:171pt;height:18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1x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" filled="f" stroked="f">
                  <v:textbox inset=",7.2pt,,7.2pt">
                    <w:txbxContent>
                      <w:p w14:paraId="0A2FED0F" w14:textId="3411E7BE" w:rsidR="00947A4B" w:rsidRDefault="00947A4B" w:rsidP="00444277">
                        <w:r>
                          <w:t>You can complete a task simply by typing “</w:t>
                        </w:r>
                        <w:r w:rsidRPr="009D2113">
                          <w:rPr>
                            <w:b/>
                          </w:rPr>
                          <w:t>done</w:t>
                        </w:r>
                        <w:r>
                          <w:t>” or “</w:t>
                        </w:r>
                        <w:r w:rsidRPr="009D2113">
                          <w:rPr>
                            <w:b/>
                          </w:rPr>
                          <w:t>complete</w:t>
                        </w:r>
                        <w:r>
                          <w:t xml:space="preserve">”, followed by the task number or keyword. </w:t>
                        </w:r>
                      </w:p>
                      <w:p w14:paraId="2422B787" w14:textId="2B50E516" w:rsidR="00947A4B" w:rsidRDefault="00947A4B" w:rsidP="00444277">
                        <w:r>
                          <w:t>You can also complete all tasks by typing “</w:t>
                        </w:r>
                        <w:r w:rsidRPr="009D2113">
                          <w:rPr>
                            <w:b/>
                          </w:rPr>
                          <w:t>done all</w:t>
                        </w:r>
                        <w:r>
                          <w:t xml:space="preserve">”. </w:t>
                        </w:r>
                      </w:p>
                      <w:p w14:paraId="5B8DDBD5" w14:textId="77777777" w:rsidR="00947A4B" w:rsidRDefault="00947A4B" w:rsidP="00444277"/>
                      <w:p w14:paraId="6C3754AB" w14:textId="77777777" w:rsidR="00947A4B" w:rsidRDefault="00947A4B" w:rsidP="00444277"/>
                    </w:txbxContent>
                  </v:textbox>
                  <w10:wrap type="tight"/>
                </v:shape>
              </w:pict>
            </mc:Fallback>
          </mc:AlternateContent>
        </w:r>
        <w:r w:rsidR="00826AEF" w:rsidRPr="00DD0BBB" w:rsidDel="005A6019">
          <w:rPr>
            <w:rStyle w:val="Emphasis"/>
          </w:rPr>
          <w:delText>Completing a Task</w:delText>
        </w:r>
        <w:bookmarkEnd w:id="959"/>
        <w:bookmarkEnd w:id="960"/>
        <w:bookmarkEnd w:id="961"/>
      </w:del>
    </w:p>
    <w:p w14:paraId="57DE2529" w14:textId="3DFDE5DC" w:rsidR="00444277" w:rsidDel="005A6019" w:rsidRDefault="009D2113" w:rsidP="007B7679">
      <w:pPr>
        <w:rPr>
          <w:del w:id="963" w:author="Kelvin" w:date="2014-11-10T19:46:00Z"/>
        </w:rPr>
      </w:pPr>
      <w:del w:id="964" w:author="Kelvin" w:date="2014-11-10T19:46:00Z">
        <w:r w:rsidDel="005A6019">
          <w:rPr>
            <w:noProof/>
            <w:lang w:val="en-SG" w:eastAsia="en-SG"/>
          </w:rPr>
          <mc:AlternateContent>
            <mc:Choice Requires="wpg">
              <w:drawing>
                <wp:anchor distT="0" distB="0" distL="114300" distR="114300" simplePos="0" relativeHeight="251768832" behindDoc="0" locked="0" layoutInCell="1" allowOverlap="1" wp14:anchorId="0FA7AD92" wp14:editId="130D4028">
                  <wp:simplePos x="0" y="0"/>
                  <wp:positionH relativeFrom="column">
                    <wp:posOffset>-27296</wp:posOffset>
                  </wp:positionH>
                  <wp:positionV relativeFrom="paragraph">
                    <wp:posOffset>3072792</wp:posOffset>
                  </wp:positionV>
                  <wp:extent cx="2988860" cy="4028007"/>
                  <wp:effectExtent l="0" t="0" r="21590" b="10795"/>
                  <wp:wrapNone/>
                  <wp:docPr id="164" name="Group 164"/>
                  <wp:cNvGraphicFramePr/>
                  <a:graphic xmlns:a="http://schemas.openxmlformats.org/drawingml/2006/main">
                    <a:graphicData uri="http://schemas.microsoft.com/office/word/2010/wordprocessingGroup">
                      <wpg:wgp>
                        <wpg:cNvGrpSpPr/>
                        <wpg:grpSpPr>
                          <a:xfrm>
                            <a:off x="0" y="0"/>
                            <a:ext cx="2988860" cy="4028007"/>
                            <a:chOff x="-8685" y="-60385"/>
                            <a:chExt cx="3200400" cy="4312851"/>
                          </a:xfrm>
                        </wpg:grpSpPr>
                        <wps:wsp>
                          <wps:cNvPr id="151" name="Rectangle 11"/>
                          <wps:cNvSpPr>
                            <a:spLocks noChangeArrowheads="1"/>
                          </wps:cNvSpPr>
                          <wps:spPr bwMode="auto">
                            <a:xfrm>
                              <a:off x="-8685" y="4023866"/>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52" name="AutoShape 71"/>
                          <wps:cNvCnPr>
                            <a:cxnSpLocks noChangeShapeType="1"/>
                            <a:endCxn id="151" idx="0"/>
                          </wps:cNvCnPr>
                          <wps:spPr bwMode="auto">
                            <a:xfrm>
                              <a:off x="268457" y="168188"/>
                              <a:ext cx="1322844" cy="3855202"/>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54" name="Rectangle 11"/>
                          <wps:cNvSpPr>
                            <a:spLocks noChangeArrowheads="1"/>
                          </wps:cNvSpPr>
                          <wps:spPr bwMode="auto">
                            <a:xfrm>
                              <a:off x="8626" y="-60385"/>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529FAD" id="Group 164" o:spid="_x0000_s1026" style="position:absolute;margin-left:-2.15pt;margin-top:241.95pt;width:235.35pt;height:317.15pt;z-index:251768832;mso-width-relative:margin;mso-height-relative:margin" coordorigin="-86,-603" coordsize="32004,43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">
                  <v:rect id="Rectangle 11" o:spid="_x0000_s1027" style="position:absolute;left:-86;top:40238;width:3200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NcIA&#10;AADcAAAADwAAAGRycy9kb3ducmV2LnhtbERPS2vCQBC+F/oflin0VjcpUWzqKmIRerSJSI9DdvKg&#10;2dmY3Sapv94tCN7m43vOajOZVgzUu8aygngWgSAurG64UnDM9y9LEM4ja2wtk4I/crBZPz6sMNV2&#10;5C8aMl+JEMIuRQW1910qpStqMuhmtiMOXGl7gz7AvpK6xzGEm1a+RtFCGmw4NNTY0a6m4if7NQpM&#10;svfneHgrEaOPw6n8vjTbJFfq+WnavoPwNPm7+Ob+1GH+PIb/Z8IF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81wgAAANwAAAAPAAAAAAAAAAAAAAAAAJgCAABkcnMvZG93&#10;bnJldi54bWxQSwUGAAAAAAQABAD1AAAAhwMAAAAA&#10;" filled="f" strokecolor="fuchsia" strokeweight="1pt">
                    <v:stroke dashstyle="dash"/>
                  </v:rect>
                  <v:shape id="AutoShape 71" o:spid="_x0000_s1028" type="#_x0000_t32" style="position:absolute;left:2684;top:1681;width:13229;height:385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Ry8IAAADcAAAADwAAAGRycy9kb3ducmV2LnhtbERP32vCMBB+F/wfwgl709TC5qhGUUFZ&#10;XwZ2Y+Db0dyasuZSklS7/34ZDPZ2H9/P2+xG24kb+dA6VrBcZCCIa6dbbhS8v53mzyBCRNbYOSYF&#10;3xRgt51ONlhod+cL3arYiBTCoUAFJsa+kDLUhiyGheuJE/fpvMWYoG+k9nhP4baTeZY9SYstpwaD&#10;PR0N1V/VYBV0WRgO5fBxNuHwuix9XtpVe1XqYTbu1yAijfFf/Od+0Wn+Yw6/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cRy8IAAADcAAAADwAAAAAAAAAAAAAA&#10;AAChAgAAZHJzL2Rvd25yZXYueG1sUEsFBgAAAAAEAAQA+QAAAJADAAAAAA==&#10;" strokecolor="fuchsia" strokeweight="1pt">
                    <v:stroke dashstyle="dash" endarrow="open"/>
                  </v:shape>
                  <v:rect id="Rectangle 11" o:spid="_x0000_s1029" style="position:absolute;left:86;top:-603;width:5715;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crcIA&#10;AADcAAAADwAAAGRycy9kb3ducmV2LnhtbERPS2vCQBC+F/oflil4qxtLlDZ1FbEEerSJlB6H7ORB&#10;s7Mxuyapv94tCN7m43vOejuZVgzUu8aygsU8AkFcWN1wpeCYp8+vIJxH1thaJgV/5GC7eXxYY6Lt&#10;yF80ZL4SIYRdggpq77tESlfUZNDNbUccuNL2Bn2AfSV1j2MIN618iaKVNNhwaKixo31NxW92NgpM&#10;nPrTYngrEaOPw3f5c2l2ca7U7GnavYPwNPm7+Ob+1GH+Mob/Z8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JytwgAAANwAAAAPAAAAAAAAAAAAAAAAAJgCAABkcnMvZG93&#10;bnJldi54bWxQSwUGAAAAAAQABAD1AAAAhwMAAAAA&#10;" filled="f" strokecolor="fuchsia" strokeweight="1pt">
                    <v:stroke dashstyle="dash"/>
                  </v:rect>
                </v:group>
              </w:pict>
            </mc:Fallback>
          </mc:AlternateContent>
        </w:r>
        <w:r w:rsidR="00F71EE2" w:rsidDel="005A6019">
          <w:rPr>
            <w:noProof/>
            <w:lang w:val="en-SG" w:eastAsia="en-SG"/>
          </w:rPr>
          <w:drawing>
            <wp:inline distT="0" distB="0" distL="0" distR="0" wp14:anchorId="67678842" wp14:editId="11BBD49E">
              <wp:extent cx="3877056" cy="3566160"/>
              <wp:effectExtent l="0" t="0" r="9525" b="0"/>
              <wp:docPr id="149" name="Picture 149" descr="Macintosh HD:Users:linxiuqing:Dropbox:Screenshots:Screenshot 2014-11-08 16.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nxiuqing:Dropbox:Screenshots:Screenshot 2014-11-08 16.12.5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3566160"/>
                      </a:xfrm>
                      <a:prstGeom prst="rect">
                        <a:avLst/>
                      </a:prstGeom>
                      <a:noFill/>
                      <a:ln>
                        <a:noFill/>
                      </a:ln>
                    </pic:spPr>
                  </pic:pic>
                </a:graphicData>
              </a:graphic>
            </wp:inline>
          </w:drawing>
        </w:r>
      </w:del>
    </w:p>
    <w:p w14:paraId="193B2B4A" w14:textId="4077BBF8" w:rsidR="00826AEF" w:rsidDel="005A6019" w:rsidRDefault="001A1F93" w:rsidP="007B7679">
      <w:pPr>
        <w:rPr>
          <w:del w:id="965" w:author="Kelvin" w:date="2014-11-10T19:46:00Z"/>
        </w:rPr>
      </w:pPr>
      <w:del w:id="966" w:author="Kelvin" w:date="2014-11-10T19:46:00Z">
        <w:r w:rsidDel="005A6019">
          <w:rPr>
            <w:noProof/>
            <w:lang w:val="en-SG" w:eastAsia="en-SG"/>
          </w:rPr>
          <mc:AlternateContent>
            <mc:Choice Requires="wps">
              <w:drawing>
                <wp:anchor distT="0" distB="0" distL="114300" distR="114300" simplePos="0" relativeHeight="251759616" behindDoc="0" locked="0" layoutInCell="1" allowOverlap="1" wp14:anchorId="299526B2" wp14:editId="791EAF3F">
                  <wp:simplePos x="0" y="0"/>
                  <wp:positionH relativeFrom="column">
                    <wp:posOffset>4052029</wp:posOffset>
                  </wp:positionH>
                  <wp:positionV relativeFrom="paragraph">
                    <wp:posOffset>14643</wp:posOffset>
                  </wp:positionV>
                  <wp:extent cx="2171700" cy="2286000"/>
                  <wp:effectExtent l="0" t="0" r="0" b="0"/>
                  <wp:wrapTight wrapText="bothSides">
                    <wp:wrapPolygon edited="0">
                      <wp:start x="379" y="540"/>
                      <wp:lineTo x="379" y="21060"/>
                      <wp:lineTo x="21032" y="21060"/>
                      <wp:lineTo x="21032" y="540"/>
                      <wp:lineTo x="379" y="540"/>
                    </wp:wrapPolygon>
                  </wp:wrapTight>
                  <wp:docPr id="14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49174DB" w14:textId="13F340AC" w:rsidR="00947A4B" w:rsidRDefault="00947A4B" w:rsidP="00B63B97">
                              <w:r>
                                <w:t xml:space="preserve">The specified task is moved into the </w:t>
                              </w:r>
                              <w:ins w:id="967" w:author="Kelvin Ang" w:date="2014-11-09T08:40:00Z">
                                <w:r>
                                  <w:t>“</w:t>
                                </w:r>
                              </w:ins>
                              <w:r w:rsidRPr="009D2113">
                                <w:rPr>
                                  <w:b/>
                                </w:rPr>
                                <w:t>#dne</w:t>
                              </w:r>
                              <w:ins w:id="968" w:author="Kelvin Ang" w:date="2014-11-09T08:40:00Z">
                                <w:r>
                                  <w:rPr>
                                    <w:b/>
                                  </w:rPr>
                                  <w:t>”</w:t>
                                </w:r>
                              </w:ins>
                              <w:r>
                                <w:t xml:space="preserve"> list and will no longer show up in other categories.</w:t>
                              </w:r>
                            </w:p>
                            <w:p w14:paraId="5B3CB70B" w14:textId="77777777" w:rsidR="00947A4B" w:rsidRDefault="00947A4B" w:rsidP="00B63B97"/>
                            <w:p w14:paraId="434717C2" w14:textId="77777777" w:rsidR="00947A4B" w:rsidRDefault="00947A4B" w:rsidP="00B63B9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526B2" id="_x0000_s1069" type="#_x0000_t202" style="position:absolute;margin-left:319.05pt;margin-top:1.15pt;width:171pt;height:18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" filled="f" stroked="f">
                  <v:textbox inset=",7.2pt,,7.2pt">
                    <w:txbxContent>
                      <w:p w14:paraId="049174DB" w14:textId="13F340AC" w:rsidR="00947A4B" w:rsidRDefault="00947A4B" w:rsidP="00B63B97">
                        <w:r>
                          <w:t xml:space="preserve">The specified task is moved into the </w:t>
                        </w:r>
                        <w:ins w:id="969" w:author="Kelvin Ang" w:date="2014-11-09T08:40:00Z">
                          <w:r>
                            <w:t>“</w:t>
                          </w:r>
                        </w:ins>
                        <w:r w:rsidRPr="009D2113">
                          <w:rPr>
                            <w:b/>
                          </w:rPr>
                          <w:t>#dne</w:t>
                        </w:r>
                        <w:ins w:id="970" w:author="Kelvin Ang" w:date="2014-11-09T08:40:00Z">
                          <w:r>
                            <w:rPr>
                              <w:b/>
                            </w:rPr>
                            <w:t>”</w:t>
                          </w:r>
                        </w:ins>
                        <w:r>
                          <w:t xml:space="preserve"> list and will no longer show up in other categories.</w:t>
                        </w:r>
                      </w:p>
                      <w:p w14:paraId="5B3CB70B" w14:textId="77777777" w:rsidR="00947A4B" w:rsidRDefault="00947A4B" w:rsidP="00B63B97"/>
                      <w:p w14:paraId="434717C2" w14:textId="77777777" w:rsidR="00947A4B" w:rsidRDefault="00947A4B" w:rsidP="00B63B97"/>
                    </w:txbxContent>
                  </v:textbox>
                  <w10:wrap type="tight"/>
                </v:shape>
              </w:pict>
            </mc:Fallback>
          </mc:AlternateContent>
        </w:r>
        <w:r w:rsidR="00F71EE2" w:rsidDel="005A6019">
          <w:rPr>
            <w:noProof/>
            <w:lang w:val="en-SG" w:eastAsia="en-SG"/>
          </w:rPr>
          <w:drawing>
            <wp:inline distT="0" distB="0" distL="0" distR="0" wp14:anchorId="249061B7" wp14:editId="3FB91317">
              <wp:extent cx="3877056" cy="3410712"/>
              <wp:effectExtent l="0" t="0" r="9525" b="0"/>
              <wp:docPr id="150" name="Picture 150" descr="Macintosh HD:Users:linxiuqing:Dropbox:Screenshots:Screenshot 2014-11-08 16.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inxiuqing:Dropbox:Screenshots:Screenshot 2014-11-08 16.13.1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7056" cy="3410712"/>
                      </a:xfrm>
                      <a:prstGeom prst="rect">
                        <a:avLst/>
                      </a:prstGeom>
                      <a:noFill/>
                      <a:ln>
                        <a:noFill/>
                      </a:ln>
                    </pic:spPr>
                  </pic:pic>
                </a:graphicData>
              </a:graphic>
            </wp:inline>
          </w:drawing>
        </w:r>
        <w:r w:rsidR="00B63B97" w:rsidRPr="00B63B97" w:rsidDel="005A6019">
          <w:rPr>
            <w:noProof/>
          </w:rPr>
          <w:delText xml:space="preserve"> </w:delText>
        </w:r>
      </w:del>
    </w:p>
    <w:p w14:paraId="18990C8B" w14:textId="636FF42C" w:rsidR="00826AEF" w:rsidRPr="00DD0BBB" w:rsidDel="005A6019" w:rsidRDefault="00013698" w:rsidP="007B7679">
      <w:pPr>
        <w:rPr>
          <w:del w:id="971" w:author="Kelvin" w:date="2014-11-10T19:46:00Z"/>
          <w:rStyle w:val="Emphasis"/>
        </w:rPr>
      </w:pPr>
      <w:bookmarkStart w:id="972" w:name="_Toc403237667"/>
      <w:bookmarkStart w:id="973" w:name="_Toc403237711"/>
      <w:bookmarkStart w:id="974" w:name="_Toc403237875"/>
      <w:del w:id="975" w:author="Kelvin" w:date="2014-11-10T19:46:00Z">
        <w:r w:rsidRPr="00DD0BBB" w:rsidDel="005A6019">
          <w:rPr>
            <w:rStyle w:val="Emphasis"/>
            <w:noProof/>
            <w:lang w:val="en-SG" w:eastAsia="en-SG"/>
          </w:rPr>
          <mc:AlternateContent>
            <mc:Choice Requires="wps">
              <w:drawing>
                <wp:anchor distT="0" distB="0" distL="114300" distR="114300" simplePos="0" relativeHeight="251778048" behindDoc="0" locked="0" layoutInCell="1" allowOverlap="1" wp14:anchorId="3D609E87" wp14:editId="6E99577F">
                  <wp:simplePos x="0" y="0"/>
                  <wp:positionH relativeFrom="column">
                    <wp:posOffset>4139925</wp:posOffset>
                  </wp:positionH>
                  <wp:positionV relativeFrom="paragraph">
                    <wp:posOffset>473957</wp:posOffset>
                  </wp:positionV>
                  <wp:extent cx="2171700" cy="2286000"/>
                  <wp:effectExtent l="0" t="0" r="0" b="0"/>
                  <wp:wrapTight wrapText="bothSides">
                    <wp:wrapPolygon edited="0">
                      <wp:start x="379" y="540"/>
                      <wp:lineTo x="379" y="21060"/>
                      <wp:lineTo x="21032" y="21060"/>
                      <wp:lineTo x="21032" y="540"/>
                      <wp:lineTo x="379" y="540"/>
                    </wp:wrapPolygon>
                  </wp:wrapTight>
                  <wp:docPr id="15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860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33E16D5D" w14:textId="232B9944" w:rsidR="00947A4B" w:rsidRDefault="00947A4B"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976" w:author="Kelvin Ang" w:date="2014-11-09T08:40:00Z">
                                <w:r w:rsidDel="006724B5">
                                  <w:delText>specific task number or numbers</w:delText>
                                </w:r>
                              </w:del>
                              <w:ins w:id="977" w:author="Kelvin Ang" w:date="2014-11-09T08:40:00Z">
                                <w:r>
                                  <w:t>task numbers, keywords or dates</w:t>
                                </w:r>
                              </w:ins>
                              <w:r>
                                <w:t xml:space="preserve">. </w:t>
                              </w:r>
                            </w:p>
                            <w:p w14:paraId="69614EFA" w14:textId="2FBFAEFE" w:rsidR="00947A4B" w:rsidRDefault="00947A4B" w:rsidP="00002A88">
                              <w:r>
                                <w:t>You can also delete all tasks by typing “</w:t>
                              </w:r>
                              <w:r w:rsidRPr="009D2113">
                                <w:rPr>
                                  <w:b/>
                                </w:rPr>
                                <w:t>delete all</w:t>
                              </w:r>
                              <w:r>
                                <w:t xml:space="preserve">”. </w:t>
                              </w:r>
                            </w:p>
                            <w:p w14:paraId="6A2D5D4D" w14:textId="77777777" w:rsidR="00947A4B" w:rsidRDefault="00947A4B" w:rsidP="00DD79E6"/>
                            <w:p w14:paraId="58BB6E52" w14:textId="77777777" w:rsidR="00947A4B" w:rsidRDefault="00947A4B" w:rsidP="00DD79E6"/>
                            <w:p w14:paraId="29842971" w14:textId="77777777" w:rsidR="00947A4B" w:rsidRDefault="00947A4B" w:rsidP="00DD79E6"/>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09E87" id="_x0000_s1070" type="#_x0000_t202" style="position:absolute;margin-left:326pt;margin-top:37.3pt;width:171pt;height:18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" filled="f" stroked="f">
                  <v:textbox inset=",7.2pt,,7.2pt">
                    <w:txbxContent>
                      <w:p w14:paraId="33E16D5D" w14:textId="232B9944" w:rsidR="00947A4B" w:rsidRDefault="00947A4B" w:rsidP="00DD79E6">
                        <w:r>
                          <w:t>You can delete an unwanted task simply by typing “</w:t>
                        </w:r>
                        <w:r w:rsidRPr="009D2113">
                          <w:rPr>
                            <w:b/>
                          </w:rPr>
                          <w:t>delete</w:t>
                        </w:r>
                        <w:r>
                          <w:t>”, “</w:t>
                        </w:r>
                        <w:r w:rsidRPr="009D2113">
                          <w:rPr>
                            <w:b/>
                          </w:rPr>
                          <w:t>rm</w:t>
                        </w:r>
                        <w:r>
                          <w:t>” or “</w:t>
                        </w:r>
                        <w:r w:rsidRPr="009D2113">
                          <w:rPr>
                            <w:b/>
                          </w:rPr>
                          <w:t>del</w:t>
                        </w:r>
                        <w:r>
                          <w:t xml:space="preserve">”, followed by the </w:t>
                        </w:r>
                        <w:del w:id="978" w:author="Kelvin Ang" w:date="2014-11-09T08:40:00Z">
                          <w:r w:rsidDel="006724B5">
                            <w:delText>specific task number or numbers</w:delText>
                          </w:r>
                        </w:del>
                        <w:ins w:id="979" w:author="Kelvin Ang" w:date="2014-11-09T08:40:00Z">
                          <w:r>
                            <w:t>task numbers, keywords or dates</w:t>
                          </w:r>
                        </w:ins>
                        <w:r>
                          <w:t xml:space="preserve">. </w:t>
                        </w:r>
                      </w:p>
                      <w:p w14:paraId="69614EFA" w14:textId="2FBFAEFE" w:rsidR="00947A4B" w:rsidRDefault="00947A4B" w:rsidP="00002A88">
                        <w:r>
                          <w:t>You can also delete all tasks by typing “</w:t>
                        </w:r>
                        <w:r w:rsidRPr="009D2113">
                          <w:rPr>
                            <w:b/>
                          </w:rPr>
                          <w:t>delete all</w:t>
                        </w:r>
                        <w:r>
                          <w:t xml:space="preserve">”. </w:t>
                        </w:r>
                      </w:p>
                      <w:p w14:paraId="6A2D5D4D" w14:textId="77777777" w:rsidR="00947A4B" w:rsidRDefault="00947A4B" w:rsidP="00DD79E6"/>
                      <w:p w14:paraId="58BB6E52" w14:textId="77777777" w:rsidR="00947A4B" w:rsidRDefault="00947A4B" w:rsidP="00DD79E6"/>
                      <w:p w14:paraId="29842971" w14:textId="77777777" w:rsidR="00947A4B" w:rsidRDefault="00947A4B" w:rsidP="00DD79E6"/>
                    </w:txbxContent>
                  </v:textbox>
                  <w10:wrap type="tight"/>
                </v:shape>
              </w:pict>
            </mc:Fallback>
          </mc:AlternateContent>
        </w:r>
        <w:r w:rsidR="00826AEF" w:rsidRPr="00DD0BBB" w:rsidDel="005A6019">
          <w:rPr>
            <w:rStyle w:val="Emphasis"/>
          </w:rPr>
          <w:delText>Deleting a Task</w:delText>
        </w:r>
        <w:bookmarkEnd w:id="972"/>
        <w:bookmarkEnd w:id="973"/>
        <w:bookmarkEnd w:id="974"/>
      </w:del>
    </w:p>
    <w:p w14:paraId="0007F289" w14:textId="1AAA627B" w:rsidR="00352D50" w:rsidDel="005A6019" w:rsidRDefault="00D23816" w:rsidP="007B7679">
      <w:pPr>
        <w:rPr>
          <w:del w:id="980" w:author="Kelvin" w:date="2014-11-10T19:46:00Z"/>
        </w:rPr>
      </w:pPr>
      <w:del w:id="981" w:author="Kelvin" w:date="2014-11-10T19:46:00Z">
        <w:r w:rsidDel="005A6019">
          <w:rPr>
            <w:noProof/>
            <w:lang w:val="en-SG" w:eastAsia="en-SG"/>
          </w:rPr>
          <mc:AlternateContent>
            <mc:Choice Requires="wpg">
              <w:drawing>
                <wp:anchor distT="0" distB="0" distL="114300" distR="114300" simplePos="0" relativeHeight="251796480" behindDoc="0" locked="0" layoutInCell="1" allowOverlap="1" wp14:anchorId="49C0593E" wp14:editId="3D8289AB">
                  <wp:simplePos x="0" y="0"/>
                  <wp:positionH relativeFrom="column">
                    <wp:posOffset>0</wp:posOffset>
                  </wp:positionH>
                  <wp:positionV relativeFrom="paragraph">
                    <wp:posOffset>3181973</wp:posOffset>
                  </wp:positionV>
                  <wp:extent cx="4000500" cy="3394494"/>
                  <wp:effectExtent l="0" t="0" r="19050" b="15875"/>
                  <wp:wrapNone/>
                  <wp:docPr id="170" name="Group 170"/>
                  <wp:cNvGraphicFramePr/>
                  <a:graphic xmlns:a="http://schemas.openxmlformats.org/drawingml/2006/main">
                    <a:graphicData uri="http://schemas.microsoft.com/office/word/2010/wordprocessingGroup">
                      <wpg:wgp>
                        <wpg:cNvGrpSpPr/>
                        <wpg:grpSpPr>
                          <a:xfrm>
                            <a:off x="0" y="0"/>
                            <a:ext cx="4000500" cy="3394494"/>
                            <a:chOff x="0" y="34506"/>
                            <a:chExt cx="4000500" cy="3394494"/>
                          </a:xfrm>
                        </wpg:grpSpPr>
                        <wps:wsp>
                          <wps:cNvPr id="161" name="Rectangle 11"/>
                          <wps:cNvSpPr>
                            <a:spLocks noChangeArrowheads="1"/>
                          </wps:cNvSpPr>
                          <wps:spPr bwMode="auto">
                            <a:xfrm>
                              <a:off x="800100" y="3200400"/>
                              <a:ext cx="32004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2" name="AutoShape 71"/>
                          <wps:cNvCnPr>
                            <a:cxnSpLocks noChangeShapeType="1"/>
                          </wps:cNvCnPr>
                          <wps:spPr bwMode="auto">
                            <a:xfrm>
                              <a:off x="571500" y="114300"/>
                              <a:ext cx="1828800" cy="3086100"/>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3" name="Rectangle 11"/>
                          <wps:cNvSpPr>
                            <a:spLocks noChangeArrowheads="1"/>
                          </wps:cNvSpPr>
                          <wps:spPr bwMode="auto">
                            <a:xfrm>
                              <a:off x="0" y="34506"/>
                              <a:ext cx="571500" cy="194094"/>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6397930" id="Group 170" o:spid="_x0000_s1026" style="position:absolute;margin-left:0;margin-top:250.55pt;width:315pt;height:267.3pt;z-index:251796480;mso-height-relative:margin" coordorigin=",345" coordsize="40005,3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">
                  <v:rect id="Rectangle 11" o:spid="_x0000_s1027" style="position:absolute;left:8001;top:32004;width:3200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1iMAA&#10;AADcAAAADwAAAGRycy9kb3ducmV2LnhtbERPS4vCMBC+C/6HMII3TSsiazWKKIJHV0U8Ds30gc2k&#10;NrFWf/1mYWFv8/E9Z7nuTCVaalxpWUE8jkAQp1aXnCu4nPejLxDOI2usLJOCNzlYr/q9JSbavvib&#10;2pPPRQhhl6CCwvs6kdKlBRl0Y1sTBy6zjUEfYJNL3eArhJtKTqJoJg2WHBoKrGlbUHo/PY0CM937&#10;R9zOM8Rod7xmt0+5mZ6VGg66zQKEp87/i//cBx3mz2L4fSZcIF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f1iMAAAADcAAAADwAAAAAAAAAAAAAAAACYAgAAZHJzL2Rvd25y&#10;ZXYueG1sUEsFBgAAAAAEAAQA9QAAAIUDAAAAAA==&#10;" filled="f" strokecolor="fuchsia" strokeweight="1pt">
                    <v:stroke dashstyle="dash"/>
                  </v:rect>
                  <v:shape id="AutoShape 71" o:spid="_x0000_s1028" type="#_x0000_t32" style="position:absolute;left:5715;top:1143;width:18288;height:30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bdsIAAADcAAAADwAAAGRycy9kb3ducmV2LnhtbERPTWsCMRC9F/wPYQRvNesebFmNooLi&#10;Xgq1RfA2bMbN4mayJFld/31TKPQ2j/c5y/VgW3EnHxrHCmbTDARx5XTDtYLvr/3rO4gQkTW2jknB&#10;kwKsV6OXJRbaPfiT7qdYixTCoUAFJsaukDJUhiyGqeuIE3d13mJM0NdSe3ykcNvKPMvm0mLDqcFg&#10;RztD1e3UWwVtFvpt2Z8PJmw/ZqXPS/vWXJSajIfNAkSkIf6L/9xHnebPc/h9Jl0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vbdsIAAADcAAAADwAAAAAAAAAAAAAA&#10;AAChAgAAZHJzL2Rvd25yZXYueG1sUEsFBgAAAAAEAAQA+QAAAJADAAAAAA==&#10;" strokecolor="fuchsia" strokeweight="1pt">
                    <v:stroke dashstyle="dash" endarrow="open"/>
                  </v:shape>
                  <v:rect id="Rectangle 11" o:spid="_x0000_s1029" style="position:absolute;top:345;width:5715;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OZMIA&#10;AADcAAAADwAAAGRycy9kb3ducmV2LnhtbERPTWvCQBC9C/0PyxR6MxtbCTZ1FWkRPKqR0uOQnSRL&#10;s7Npdhujv94tFLzN433Ocj3aVgzUe+NYwSxJQRCXThuuFZyK7XQBwgdkja1jUnAhD+vVw2SJuXZn&#10;PtBwDLWIIexzVNCE0OVS+rIhiz5xHXHkKtdbDBH2tdQ9nmO4beVzmmbSouHY0GBH7w2V38dfq8DO&#10;t+FnNrxWiOnH/rP6uprNvFDq6XHcvIEINIa7+N+903F+9gJ/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c5kwgAAANwAAAAPAAAAAAAAAAAAAAAAAJgCAABkcnMvZG93&#10;bnJldi54bWxQSwUGAAAAAAQABAD1AAAAhwMAAAAA&#10;" filled="f" strokecolor="fuchsia" strokeweight="1pt">
                    <v:stroke dashstyle="dash"/>
                  </v:rect>
                </v:group>
              </w:pict>
            </mc:Fallback>
          </mc:AlternateContent>
        </w:r>
        <w:r w:rsidR="004C7CEE" w:rsidDel="005A6019">
          <w:rPr>
            <w:noProof/>
            <w:lang w:val="en-SG" w:eastAsia="en-SG"/>
          </w:rPr>
          <w:drawing>
            <wp:inline distT="0" distB="0" distL="0" distR="0" wp14:anchorId="74149CA3" wp14:editId="4003E505">
              <wp:extent cx="4031659" cy="3721100"/>
              <wp:effectExtent l="0" t="0" r="6985" b="0"/>
              <wp:docPr id="157" name="Picture 157" descr="Macintosh HD:Users:linxiuqing:Dropbox:Screenshots:Screenshot 2014-11-08 16.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nxiuqing:Dropbox:Screenshots:Screenshot 2014-11-08 16.25.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1715" cy="3721152"/>
                      </a:xfrm>
                      <a:prstGeom prst="rect">
                        <a:avLst/>
                      </a:prstGeom>
                      <a:noFill/>
                      <a:ln>
                        <a:noFill/>
                      </a:ln>
                    </pic:spPr>
                  </pic:pic>
                </a:graphicData>
              </a:graphic>
            </wp:inline>
          </w:drawing>
        </w:r>
      </w:del>
    </w:p>
    <w:p w14:paraId="18E6ECB2" w14:textId="61E4950A" w:rsidR="004C7CEE" w:rsidDel="005A6019" w:rsidRDefault="001A1F93" w:rsidP="007B7679">
      <w:pPr>
        <w:rPr>
          <w:del w:id="982" w:author="Kelvin" w:date="2014-11-10T19:46:00Z"/>
        </w:rPr>
      </w:pPr>
      <w:del w:id="983" w:author="Kelvin" w:date="2014-11-10T19:46:00Z">
        <w:r w:rsidDel="005A6019">
          <w:rPr>
            <w:noProof/>
            <w:lang w:val="en-SG" w:eastAsia="en-SG"/>
          </w:rPr>
          <mc:AlternateContent>
            <mc:Choice Requires="wps">
              <w:drawing>
                <wp:anchor distT="0" distB="0" distL="114300" distR="114300" simplePos="0" relativeHeight="251787264" behindDoc="0" locked="0" layoutInCell="1" allowOverlap="1" wp14:anchorId="7804D075" wp14:editId="49466AD0">
                  <wp:simplePos x="0" y="0"/>
                  <wp:positionH relativeFrom="column">
                    <wp:posOffset>4182461</wp:posOffset>
                  </wp:positionH>
                  <wp:positionV relativeFrom="paragraph">
                    <wp:posOffset>16823</wp:posOffset>
                  </wp:positionV>
                  <wp:extent cx="2171700" cy="12573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171700" cy="1257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A2586E" w14:textId="701461A4" w:rsidR="00947A4B" w:rsidRDefault="00947A4B" w:rsidP="004C7CEE">
                              <w:r>
                                <w:t>The item is deleted and removed from display.</w:t>
                              </w:r>
                            </w:p>
                            <w:p w14:paraId="566B47C4" w14:textId="77777777" w:rsidR="00947A4B" w:rsidRDefault="00947A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D075" id="Text Box 159" o:spid="_x0000_s1071" type="#_x0000_t202" style="position:absolute;margin-left:329.35pt;margin-top:1.3pt;width:171pt;height:99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" filled="f" stroked="f">
                  <v:textbox>
                    <w:txbxContent>
                      <w:p w14:paraId="47A2586E" w14:textId="701461A4" w:rsidR="00947A4B" w:rsidRDefault="00947A4B" w:rsidP="004C7CEE">
                        <w:r>
                          <w:t>The item is deleted and removed from display.</w:t>
                        </w:r>
                      </w:p>
                      <w:p w14:paraId="566B47C4" w14:textId="77777777" w:rsidR="00947A4B" w:rsidRDefault="00947A4B"/>
                    </w:txbxContent>
                  </v:textbox>
                  <w10:wrap type="square"/>
                </v:shape>
              </w:pict>
            </mc:Fallback>
          </mc:AlternateContent>
        </w:r>
        <w:r w:rsidR="004C7CEE" w:rsidDel="005A6019">
          <w:rPr>
            <w:noProof/>
            <w:lang w:val="en-SG" w:eastAsia="en-SG"/>
          </w:rPr>
          <w:drawing>
            <wp:inline distT="0" distB="0" distL="0" distR="0" wp14:anchorId="38EA380F" wp14:editId="7075D931">
              <wp:extent cx="4012873" cy="3549205"/>
              <wp:effectExtent l="0" t="0" r="635" b="6985"/>
              <wp:docPr id="158" name="Picture 158" descr="Macintosh HD:Users:linxiuqing:Dropbox:Screenshots:Screenshot 2014-11-08 16.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nxiuqing:Dropbox:Screenshots:Screenshot 2014-11-08 16.25.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4384" cy="3550542"/>
                      </a:xfrm>
                      <a:prstGeom prst="rect">
                        <a:avLst/>
                      </a:prstGeom>
                      <a:noFill/>
                      <a:ln>
                        <a:noFill/>
                      </a:ln>
                    </pic:spPr>
                  </pic:pic>
                </a:graphicData>
              </a:graphic>
            </wp:inline>
          </w:drawing>
        </w:r>
      </w:del>
    </w:p>
    <w:p w14:paraId="45FF8A99" w14:textId="605F6A90" w:rsidR="00302989" w:rsidDel="005A6019" w:rsidRDefault="001A1F93" w:rsidP="007B7679">
      <w:pPr>
        <w:rPr>
          <w:del w:id="984" w:author="Kelvin" w:date="2014-11-10T19:46:00Z"/>
        </w:rPr>
      </w:pPr>
      <w:bookmarkStart w:id="985" w:name="_Toc403237668"/>
      <w:bookmarkStart w:id="986" w:name="_Toc403237712"/>
      <w:bookmarkStart w:id="987" w:name="_Toc403237876"/>
      <w:del w:id="988" w:author="Kelvin" w:date="2014-11-10T19:46:00Z">
        <w:r w:rsidDel="005A6019">
          <w:rPr>
            <w:noProof/>
            <w:lang w:val="en-SG" w:eastAsia="en-SG"/>
          </w:rPr>
          <mc:AlternateContent>
            <mc:Choice Requires="wpg">
              <w:drawing>
                <wp:anchor distT="0" distB="0" distL="114300" distR="114300" simplePos="0" relativeHeight="251805696" behindDoc="0" locked="0" layoutInCell="1" allowOverlap="1" wp14:anchorId="41A6125A" wp14:editId="2B4082B9">
                  <wp:simplePos x="0" y="0"/>
                  <wp:positionH relativeFrom="column">
                    <wp:posOffset>0</wp:posOffset>
                  </wp:positionH>
                  <wp:positionV relativeFrom="paragraph">
                    <wp:posOffset>3403158</wp:posOffset>
                  </wp:positionV>
                  <wp:extent cx="3822243" cy="3923197"/>
                  <wp:effectExtent l="0" t="0" r="26035" b="20320"/>
                  <wp:wrapNone/>
                  <wp:docPr id="181" name="Group 181"/>
                  <wp:cNvGraphicFramePr/>
                  <a:graphic xmlns:a="http://schemas.openxmlformats.org/drawingml/2006/main">
                    <a:graphicData uri="http://schemas.microsoft.com/office/word/2010/wordprocessingGroup">
                      <wpg:wgp>
                        <wpg:cNvGrpSpPr/>
                        <wpg:grpSpPr>
                          <a:xfrm>
                            <a:off x="0" y="0"/>
                            <a:ext cx="3822243" cy="3923197"/>
                            <a:chOff x="0" y="0"/>
                            <a:chExt cx="4126454" cy="4235443"/>
                          </a:xfrm>
                        </wpg:grpSpPr>
                        <wps:wsp>
                          <wps:cNvPr id="167" name="Rectangle 11"/>
                          <wps:cNvSpPr>
                            <a:spLocks noChangeArrowheads="1"/>
                          </wps:cNvSpPr>
                          <wps:spPr bwMode="auto">
                            <a:xfrm>
                              <a:off x="811754" y="3435343"/>
                              <a:ext cx="33147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68" name="AutoShape 71"/>
                          <wps:cNvCnPr>
                            <a:cxnSpLocks noChangeShapeType="1"/>
                            <a:stCxn id="169" idx="2"/>
                            <a:endCxn id="167" idx="0"/>
                          </wps:cNvCnPr>
                          <wps:spPr bwMode="auto">
                            <a:xfrm>
                              <a:off x="285737" y="228590"/>
                              <a:ext cx="2183252" cy="3206607"/>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wps:wsp>
                          <wps:cNvPr id="169" name="Rectangle 11"/>
                          <wps:cNvSpPr>
                            <a:spLocks noChangeArrowheads="1"/>
                          </wps:cNvSpPr>
                          <wps:spPr bwMode="auto">
                            <a:xfrm>
                              <a:off x="0" y="0"/>
                              <a:ext cx="571500"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499AF0A" id="Group 181" o:spid="_x0000_s1026" style="position:absolute;margin-left:0;margin-top:267.95pt;width:300.95pt;height:308.9pt;z-index:251805696;mso-width-relative:margin;mso-height-relative:margin" coordsize="41264,4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">
                  <v:rect id="Rectangle 11" o:spid="_x0000_s1027" style="position:absolute;left:8117;top:34353;width:3314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IZ8EA&#10;AADcAAAADwAAAGRycy9kb3ducmV2LnhtbERPS4vCMBC+L/gfwgh726aKuFqNIoqwR1+Ix6GZPrCZ&#10;1CbW7v56Iyx4m4/vOfNlZyrRUuNKywoGUQyCOLW65FzB6bj9moBwHlljZZkU/JKD5aL3McdE2wfv&#10;qT34XIQQdgkqKLyvEyldWpBBF9maOHCZbQz6AJtc6gYfIdxUchjHY2mw5NBQYE3rgtLr4W4UmNHW&#10;3wbtNEOMN7tzdvkrV6OjUp/9bjUD4anzb/G/+0eH+eNv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yGfBAAAA3AAAAA8AAAAAAAAAAAAAAAAAmAIAAGRycy9kb3du&#10;cmV2LnhtbFBLBQYAAAAABAAEAPUAAACGAwAAAAA=&#10;" filled="f" strokecolor="fuchsia" strokeweight="1pt">
                    <v:stroke dashstyle="dash"/>
                  </v:rect>
                  <v:shape id="AutoShape 71" o:spid="_x0000_s1028" type="#_x0000_t32" style="position:absolute;left:2857;top:2285;width:21832;height:3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PsnMUAAADcAAAADwAAAGRycy9kb3ducmV2LnhtbESPQWsCMRCF74X+hzAFbzWrB1tWo9RC&#10;i3spVEvB27AZN4ubyZJkdfvvOwfB2wzvzXvfrDaj79SFYmoDG5hNC1DEdbAtNwZ+Dh/Pr6BSRrbY&#10;BSYDf5Rgs358WGFpw5W/6bLPjZIQTiUacDn3pdapduQxTUNPLNopRI9Z1thoG/Eq4b7T86JYaI8t&#10;S4PDnt4d1ef94A10RRq21fD76dL2a1bFeeVf2qMxk6fxbQkq05jv5tv1zgr+Qmj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PsnMUAAADcAAAADwAAAAAAAAAA&#10;AAAAAAChAgAAZHJzL2Rvd25yZXYueG1sUEsFBgAAAAAEAAQA+QAAAJMDAAAAAA==&#10;" strokecolor="fuchsia" strokeweight="1pt">
                    <v:stroke dashstyle="dash" endarrow="open"/>
                  </v:shape>
                  <v:rect id="Rectangle 11" o:spid="_x0000_s1029" style="position:absolute;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5jsEA&#10;AADcAAAADwAAAGRycy9kb3ducmV2LnhtbERPS4vCMBC+L+x/CLPgbU0VkbU2FVEEj+sD8Tg00wc2&#10;k9rEWvfXG0HY23x8z0kWvalFR62rLCsYDSMQxJnVFRcKjofN9w8I55E11pZJwYMcLNLPjwRjbe+8&#10;o27vCxFC2MWooPS+iaV0WUkG3dA2xIHLbWvQB9gWUrd4D+GmluMomkqDFYeGEhtalZRd9jejwEw2&#10;/jrqZjlitP495ee/ajk5KDX46pdzEJ56/y9+u7c6zJ/O4P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h+Y7BAAAA3AAAAA8AAAAAAAAAAAAAAAAAmAIAAGRycy9kb3du&#10;cmV2LnhtbFBLBQYAAAAABAAEAPUAAACGAwAAAAA=&#10;" filled="f" strokecolor="fuchsia" strokeweight="1pt">
                    <v:stroke dashstyle="dash"/>
                  </v:rect>
                </v:group>
              </w:pict>
            </mc:Fallback>
          </mc:AlternateContent>
        </w:r>
        <w:r w:rsidR="00013698" w:rsidRPr="00DD0BBB" w:rsidDel="005A6019">
          <w:rPr>
            <w:rStyle w:val="Emphasis"/>
            <w:noProof/>
            <w:lang w:val="en-SG" w:eastAsia="en-SG"/>
          </w:rPr>
          <mc:AlternateContent>
            <mc:Choice Requires="wps">
              <w:drawing>
                <wp:anchor distT="0" distB="0" distL="114300" distR="114300" simplePos="0" relativeHeight="251814912" behindDoc="0" locked="0" layoutInCell="1" allowOverlap="1" wp14:anchorId="7CA0FD1F" wp14:editId="741A1313">
                  <wp:simplePos x="0" y="0"/>
                  <wp:positionH relativeFrom="column">
                    <wp:posOffset>4237355</wp:posOffset>
                  </wp:positionH>
                  <wp:positionV relativeFrom="paragraph">
                    <wp:posOffset>338191</wp:posOffset>
                  </wp:positionV>
                  <wp:extent cx="2057400" cy="14859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283D0" w14:textId="2568403D" w:rsidR="00947A4B" w:rsidRDefault="00947A4B" w:rsidP="00D23816">
                              <w:r>
                                <w:t>You may undo an action by typing “</w:t>
                              </w:r>
                              <w:r w:rsidRPr="00013698">
                                <w:rPr>
                                  <w:b/>
                                </w:rPr>
                                <w:t>undo</w:t>
                              </w:r>
                              <w:r>
                                <w:t xml:space="preserve">” or using the </w:t>
                              </w:r>
                              <w:r w:rsidRPr="00A225AC">
                                <w:rPr>
                                  <w:b/>
                                </w:rPr>
                                <w:t>Ctrl+Z</w:t>
                              </w:r>
                              <w:r>
                                <w:rPr>
                                  <w:b/>
                                </w:rPr>
                                <w:t xml:space="preserve"> </w:t>
                              </w:r>
                              <w:r w:rsidRPr="00872ADC">
                                <w:rPr>
                                  <w:rPrChange w:id="989" w:author="zhen yu" w:date="2014-11-08T23:46:00Z">
                                    <w:rPr>
                                      <w:b/>
                                    </w:rPr>
                                  </w:rPrChange>
                                </w:rPr>
                                <w:t>hotkey</w:t>
                              </w:r>
                              <w:r>
                                <w:t>.</w:t>
                              </w:r>
                            </w:p>
                            <w:p w14:paraId="1F54EC7C" w14:textId="77777777" w:rsidR="00947A4B" w:rsidRDefault="00947A4B" w:rsidP="00D2381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FD1F" id="Text Box 171" o:spid="_x0000_s1072" type="#_x0000_t202" style="position:absolute;margin-left:333.65pt;margin-top:26.65pt;width:162pt;height:11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" filled="f" stroked="f">
                  <v:textbox>
                    <w:txbxContent>
                      <w:p w14:paraId="3A3283D0" w14:textId="2568403D" w:rsidR="00947A4B" w:rsidRDefault="00947A4B" w:rsidP="00D23816">
                        <w:r>
                          <w:t>You may undo an action by typing “</w:t>
                        </w:r>
                        <w:r w:rsidRPr="00013698">
                          <w:rPr>
                            <w:b/>
                          </w:rPr>
                          <w:t>undo</w:t>
                        </w:r>
                        <w:r>
                          <w:t xml:space="preserve">” or using the </w:t>
                        </w:r>
                        <w:r w:rsidRPr="00A225AC">
                          <w:rPr>
                            <w:b/>
                          </w:rPr>
                          <w:t>Ctrl+Z</w:t>
                        </w:r>
                        <w:r>
                          <w:rPr>
                            <w:b/>
                          </w:rPr>
                          <w:t xml:space="preserve"> </w:t>
                        </w:r>
                        <w:r w:rsidRPr="00872ADC">
                          <w:rPr>
                            <w:rPrChange w:id="990" w:author="zhen yu" w:date="2014-11-08T23:46:00Z">
                              <w:rPr>
                                <w:b/>
                              </w:rPr>
                            </w:rPrChange>
                          </w:rPr>
                          <w:t>hotkey</w:t>
                        </w:r>
                        <w:r>
                          <w:t>.</w:t>
                        </w:r>
                      </w:p>
                      <w:p w14:paraId="1F54EC7C" w14:textId="77777777" w:rsidR="00947A4B" w:rsidRDefault="00947A4B" w:rsidP="00D23816">
                        <w:pPr>
                          <w:jc w:val="both"/>
                        </w:pPr>
                      </w:p>
                    </w:txbxContent>
                  </v:textbox>
                  <w10:wrap type="square"/>
                </v:shape>
              </w:pict>
            </mc:Fallback>
          </mc:AlternateContent>
        </w:r>
        <w:r w:rsidR="00826AEF" w:rsidRPr="00DD0BBB" w:rsidDel="005A6019">
          <w:rPr>
            <w:rStyle w:val="Emphasis"/>
          </w:rPr>
          <w:delText>Undoing an Action</w:delText>
        </w:r>
        <w:r w:rsidR="0071287E" w:rsidRPr="0071287E" w:rsidDel="005A6019">
          <w:rPr>
            <w:noProof/>
            <w:lang w:val="en-SG" w:eastAsia="en-SG"/>
          </w:rPr>
          <w:drawing>
            <wp:inline distT="0" distB="0" distL="0" distR="0" wp14:anchorId="0123953D" wp14:editId="2D7C8A07">
              <wp:extent cx="3822192" cy="3456432"/>
              <wp:effectExtent l="0" t="0" r="6985" b="0"/>
              <wp:docPr id="165" name="Picture 165" descr="Macintosh HD:Users:linxiuqing:Dropbox:Screenshots:Screenshot 2014-11-08 1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inxiuqing:Dropbox:Screenshots:Screenshot 2014-11-08 16.33.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2192" cy="3456432"/>
                      </a:xfrm>
                      <a:prstGeom prst="rect">
                        <a:avLst/>
                      </a:prstGeom>
                      <a:noFill/>
                      <a:ln>
                        <a:noFill/>
                      </a:ln>
                    </pic:spPr>
                  </pic:pic>
                </a:graphicData>
              </a:graphic>
            </wp:inline>
          </w:drawing>
        </w:r>
        <w:bookmarkEnd w:id="985"/>
        <w:bookmarkEnd w:id="986"/>
        <w:bookmarkEnd w:id="987"/>
      </w:del>
    </w:p>
    <w:p w14:paraId="075A901D" w14:textId="3F0F88F3" w:rsidR="00013698" w:rsidRPr="00013698" w:rsidDel="005A6019" w:rsidRDefault="00D9012A" w:rsidP="007B7679">
      <w:pPr>
        <w:rPr>
          <w:del w:id="991" w:author="Kelvin" w:date="2014-11-10T19:46:00Z"/>
        </w:rPr>
      </w:pPr>
      <w:del w:id="992" w:author="Kelvin" w:date="2014-11-10T19:46:00Z">
        <w:r w:rsidDel="005A6019">
          <w:rPr>
            <w:noProof/>
            <w:lang w:val="en-SG" w:eastAsia="en-SG"/>
          </w:rPr>
          <mc:AlternateContent>
            <mc:Choice Requires="wps">
              <w:drawing>
                <wp:anchor distT="0" distB="0" distL="114300" distR="114300" simplePos="0" relativeHeight="251824128" behindDoc="0" locked="0" layoutInCell="1" allowOverlap="1" wp14:anchorId="57151938" wp14:editId="2AD0C83A">
                  <wp:simplePos x="0" y="0"/>
                  <wp:positionH relativeFrom="column">
                    <wp:posOffset>4229100</wp:posOffset>
                  </wp:positionH>
                  <wp:positionV relativeFrom="paragraph">
                    <wp:posOffset>251089</wp:posOffset>
                  </wp:positionV>
                  <wp:extent cx="2057400" cy="1485900"/>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A0427" w14:textId="0B494711" w:rsidR="00947A4B" w:rsidRDefault="00947A4B"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993" w:author="zhen yu" w:date="2014-11-08T23:46:00Z">
                                    <w:rPr>
                                      <w:b/>
                                    </w:rPr>
                                  </w:rPrChange>
                                </w:rPr>
                                <w:t>hotkey</w:t>
                              </w:r>
                              <w:r>
                                <w:t>.</w:t>
                              </w:r>
                            </w:p>
                            <w:p w14:paraId="639955BA" w14:textId="77777777" w:rsidR="00947A4B" w:rsidRDefault="00947A4B" w:rsidP="00A225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1938" id="Text Box 172" o:spid="_x0000_s1073" type="#_x0000_t202" style="position:absolute;margin-left:333pt;margin-top:19.75pt;width:162pt;height:11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rg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j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" filled="f" stroked="f">
                  <v:textbox>
                    <w:txbxContent>
                      <w:p w14:paraId="2BBA0427" w14:textId="0B494711" w:rsidR="00947A4B" w:rsidRDefault="00947A4B" w:rsidP="00302989">
                        <w:r>
                          <w:t>The previous action is undone. You may also redo by typing “</w:t>
                        </w:r>
                        <w:r w:rsidRPr="00013698">
                          <w:rPr>
                            <w:b/>
                          </w:rPr>
                          <w:t>redo</w:t>
                        </w:r>
                        <w:r>
                          <w:t xml:space="preserve">” or using the </w:t>
                        </w:r>
                        <w:r w:rsidRPr="00302989">
                          <w:rPr>
                            <w:b/>
                          </w:rPr>
                          <w:t>Ctrl+Y</w:t>
                        </w:r>
                        <w:r>
                          <w:rPr>
                            <w:b/>
                          </w:rPr>
                          <w:t xml:space="preserve"> </w:t>
                        </w:r>
                        <w:r w:rsidRPr="00872ADC">
                          <w:rPr>
                            <w:rPrChange w:id="994" w:author="zhen yu" w:date="2014-11-08T23:46:00Z">
                              <w:rPr>
                                <w:b/>
                              </w:rPr>
                            </w:rPrChange>
                          </w:rPr>
                          <w:t>hotkey</w:t>
                        </w:r>
                        <w:r>
                          <w:t>.</w:t>
                        </w:r>
                      </w:p>
                      <w:p w14:paraId="639955BA" w14:textId="77777777" w:rsidR="00947A4B" w:rsidRDefault="00947A4B" w:rsidP="00A225AC">
                        <w:pPr>
                          <w:jc w:val="both"/>
                        </w:pPr>
                      </w:p>
                    </w:txbxContent>
                  </v:textbox>
                  <w10:wrap type="square"/>
                </v:shape>
              </w:pict>
            </mc:Fallback>
          </mc:AlternateContent>
        </w:r>
      </w:del>
    </w:p>
    <w:p w14:paraId="744E16F9" w14:textId="229E3853" w:rsidR="0071287E" w:rsidRPr="0071287E" w:rsidDel="005A6019" w:rsidRDefault="00302989" w:rsidP="007B7679">
      <w:pPr>
        <w:rPr>
          <w:del w:id="995" w:author="Kelvin" w:date="2014-11-10T19:46:00Z"/>
        </w:rPr>
      </w:pPr>
      <w:del w:id="996" w:author="Kelvin" w:date="2014-11-10T19:46:00Z">
        <w:r w:rsidRPr="0071287E" w:rsidDel="005A6019">
          <w:rPr>
            <w:noProof/>
            <w:lang w:val="en-SG" w:eastAsia="en-SG"/>
          </w:rPr>
          <w:drawing>
            <wp:inline distT="0" distB="0" distL="0" distR="0" wp14:anchorId="5610B3AB" wp14:editId="1DC7E791">
              <wp:extent cx="3831336" cy="3483864"/>
              <wp:effectExtent l="0" t="0" r="0" b="2540"/>
              <wp:docPr id="166" name="Picture 166" descr="Macintosh HD:Users:linxiuqing:Dropbox:Screenshots:Screenshot 2014-11-08 16.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nxiuqing:Dropbox:Screenshots:Screenshot 2014-11-08 16.3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1336" cy="3483864"/>
                      </a:xfrm>
                      <a:prstGeom prst="rect">
                        <a:avLst/>
                      </a:prstGeom>
                      <a:noFill/>
                      <a:ln>
                        <a:noFill/>
                      </a:ln>
                    </pic:spPr>
                  </pic:pic>
                </a:graphicData>
              </a:graphic>
            </wp:inline>
          </w:drawing>
        </w:r>
      </w:del>
    </w:p>
    <w:p w14:paraId="31B5B0AA" w14:textId="404C4F00" w:rsidR="00975C13" w:rsidRPr="00DD0BBB" w:rsidDel="005A6019" w:rsidRDefault="00975C13" w:rsidP="007B7679">
      <w:pPr>
        <w:rPr>
          <w:del w:id="997" w:author="Kelvin" w:date="2014-11-10T19:46:00Z"/>
          <w:rStyle w:val="Emphasis"/>
        </w:rPr>
      </w:pPr>
      <w:bookmarkStart w:id="998" w:name="_Toc403237669"/>
      <w:bookmarkStart w:id="999" w:name="_Toc403237713"/>
      <w:bookmarkStart w:id="1000" w:name="_Toc403237877"/>
      <w:del w:id="1001" w:author="Kelvin" w:date="2014-11-10T19:46:00Z">
        <w:r w:rsidRPr="00DD0BBB" w:rsidDel="005A6019">
          <w:rPr>
            <w:rStyle w:val="Emphasis"/>
          </w:rPr>
          <w:delText>Set</w:delText>
        </w:r>
        <w:r w:rsidR="00ED0796" w:rsidRPr="00DD0BBB" w:rsidDel="005A6019">
          <w:rPr>
            <w:rStyle w:val="Emphasis"/>
          </w:rPr>
          <w:delText>ting</w:delText>
        </w:r>
        <w:r w:rsidRPr="00DD0BBB" w:rsidDel="005A6019">
          <w:rPr>
            <w:rStyle w:val="Emphasis"/>
          </w:rPr>
          <w:delText xml:space="preserve"> Priority Task</w:delText>
        </w:r>
        <w:bookmarkEnd w:id="998"/>
        <w:bookmarkEnd w:id="999"/>
        <w:bookmarkEnd w:id="1000"/>
      </w:del>
    </w:p>
    <w:p w14:paraId="1BE1735F" w14:textId="20B22612" w:rsidR="00975C13" w:rsidDel="005A6019" w:rsidRDefault="001A1F93" w:rsidP="007B7679">
      <w:pPr>
        <w:rPr>
          <w:del w:id="1002" w:author="Kelvin" w:date="2014-11-10T19:46:00Z"/>
        </w:rPr>
      </w:pPr>
      <w:del w:id="1003" w:author="Kelvin" w:date="2014-11-10T19:46:00Z">
        <w:r w:rsidRPr="00DD0BBB" w:rsidDel="005A6019">
          <w:rPr>
            <w:rStyle w:val="Emphasis"/>
            <w:noProof/>
            <w:lang w:val="en-SG" w:eastAsia="en-SG"/>
          </w:rPr>
          <mc:AlternateContent>
            <mc:Choice Requires="wps">
              <w:drawing>
                <wp:anchor distT="0" distB="0" distL="114300" distR="114300" simplePos="0" relativeHeight="251860992" behindDoc="0" locked="0" layoutInCell="1" allowOverlap="1" wp14:anchorId="79743A1A" wp14:editId="02C54F6A">
                  <wp:simplePos x="0" y="0"/>
                  <wp:positionH relativeFrom="column">
                    <wp:posOffset>4332605</wp:posOffset>
                  </wp:positionH>
                  <wp:positionV relativeFrom="paragraph">
                    <wp:posOffset>13970</wp:posOffset>
                  </wp:positionV>
                  <wp:extent cx="2057400" cy="148590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9AD99" w14:textId="538C12AE" w:rsidR="00947A4B" w:rsidRDefault="00947A4B" w:rsidP="00D9012A">
                              <w:r>
                                <w:t xml:space="preserve">You can </w:t>
                              </w:r>
                              <w:del w:id="1004" w:author="Kelvin Ang" w:date="2014-11-09T08:41:00Z">
                                <w:r w:rsidDel="00D45E3B">
                                  <w:delText>set priority</w:delText>
                                </w:r>
                              </w:del>
                              <w:ins w:id="1005" w:author="Kelvin Ang" w:date="2014-11-09T08:41:00Z">
                                <w:r>
                                  <w:t>prioritize a task</w:t>
                                </w:r>
                              </w:ins>
                              <w:r>
                                <w:t xml:space="preserve"> by </w:t>
                              </w:r>
                              <w:r w:rsidRPr="00872ADC">
                                <w:rPr>
                                  <w:b/>
                                  <w:rPrChange w:id="1006" w:author="zhen yu" w:date="2014-11-08T23:45:00Z">
                                    <w:rPr/>
                                  </w:rPrChange>
                                </w:rPr>
                                <w:t>hashtagging</w:t>
                              </w:r>
                              <w:r>
                                <w:t xml:space="preserve"> an entry with </w:t>
                              </w:r>
                              <w:r w:rsidRPr="00BE67CB">
                                <w:rPr>
                                  <w:b/>
                                </w:rPr>
                                <w:t>#pri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3A1A" id="Text Box 178" o:spid="_x0000_s1074" type="#_x0000_t202" style="position:absolute;margin-left:341.15pt;margin-top:1.1pt;width:162pt;height:11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" filled="f" stroked="f">
                  <v:textbox>
                    <w:txbxContent>
                      <w:p w14:paraId="5339AD99" w14:textId="538C12AE" w:rsidR="00947A4B" w:rsidRDefault="00947A4B" w:rsidP="00D9012A">
                        <w:r>
                          <w:t xml:space="preserve">You can </w:t>
                        </w:r>
                        <w:del w:id="1007" w:author="Kelvin Ang" w:date="2014-11-09T08:41:00Z">
                          <w:r w:rsidDel="00D45E3B">
                            <w:delText>set priority</w:delText>
                          </w:r>
                        </w:del>
                        <w:ins w:id="1008" w:author="Kelvin Ang" w:date="2014-11-09T08:41:00Z">
                          <w:r>
                            <w:t>prioritize a task</w:t>
                          </w:r>
                        </w:ins>
                        <w:r>
                          <w:t xml:space="preserve"> by </w:t>
                        </w:r>
                        <w:r w:rsidRPr="00872ADC">
                          <w:rPr>
                            <w:b/>
                            <w:rPrChange w:id="1009" w:author="zhen yu" w:date="2014-11-08T23:45:00Z">
                              <w:rPr/>
                            </w:rPrChange>
                          </w:rPr>
                          <w:t>hashtagging</w:t>
                        </w:r>
                        <w:r>
                          <w:t xml:space="preserve"> an entry with </w:t>
                        </w:r>
                        <w:r w:rsidRPr="00BE67CB">
                          <w:rPr>
                            <w:b/>
                          </w:rPr>
                          <w:t>#pri</w:t>
                        </w:r>
                        <w:r>
                          <w:t>.</w:t>
                        </w:r>
                      </w:p>
                    </w:txbxContent>
                  </v:textbox>
                  <w10:wrap type="square"/>
                </v:shape>
              </w:pict>
            </mc:Fallback>
          </mc:AlternateContent>
        </w:r>
        <w:r w:rsidR="00D9012A" w:rsidRPr="000558D3" w:rsidDel="005A6019">
          <w:rPr>
            <w:noProof/>
            <w:lang w:val="en-SG" w:eastAsia="en-SG"/>
          </w:rPr>
          <mc:AlternateContent>
            <mc:Choice Requires="wps">
              <w:drawing>
                <wp:anchor distT="0" distB="0" distL="114300" distR="114300" simplePos="0" relativeHeight="251842560" behindDoc="0" locked="0" layoutInCell="1" allowOverlap="1" wp14:anchorId="428B6897" wp14:editId="6972A22D">
                  <wp:simplePos x="0" y="0"/>
                  <wp:positionH relativeFrom="column">
                    <wp:posOffset>1673526</wp:posOffset>
                  </wp:positionH>
                  <wp:positionV relativeFrom="paragraph">
                    <wp:posOffset>3363128</wp:posOffset>
                  </wp:positionV>
                  <wp:extent cx="715992" cy="741871"/>
                  <wp:effectExtent l="0" t="0" r="84455" b="58420"/>
                  <wp:wrapNone/>
                  <wp:docPr id="17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992" cy="741871"/>
                          </a:xfrm>
                          <a:prstGeom prst="straightConnector1">
                            <a:avLst/>
                          </a:prstGeom>
                          <a:noFill/>
                          <a:ln w="12700">
                            <a:solidFill>
                              <a:srgbClr val="FF00FF"/>
                            </a:solidFill>
                            <a:prstDash val="dash"/>
                            <a:round/>
                            <a:headEnd/>
                            <a:tailEnd type="arrow"/>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1308B2A" id="AutoShape 71" o:spid="_x0000_s1026" type="#_x0000_t32" style="position:absolute;margin-left:131.75pt;margin-top:264.8pt;width:56.4pt;height:58.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" strokecolor="fuchsia" strokeweight="1pt">
                  <v:stroke dashstyle="dash" endarrow="open"/>
                </v:shape>
              </w:pict>
            </mc:Fallback>
          </mc:AlternateContent>
        </w:r>
        <w:r w:rsidR="00D9012A" w:rsidRPr="000558D3" w:rsidDel="005A6019">
          <w:rPr>
            <w:noProof/>
            <w:lang w:val="en-SG" w:eastAsia="en-SG"/>
          </w:rPr>
          <mc:AlternateContent>
            <mc:Choice Requires="wps">
              <w:drawing>
                <wp:anchor distT="0" distB="0" distL="114300" distR="114300" simplePos="0" relativeHeight="251851776" behindDoc="0" locked="0" layoutInCell="1" allowOverlap="1" wp14:anchorId="7C4FB042" wp14:editId="6DC47927">
                  <wp:simplePos x="0" y="0"/>
                  <wp:positionH relativeFrom="column">
                    <wp:posOffset>0</wp:posOffset>
                  </wp:positionH>
                  <wp:positionV relativeFrom="paragraph">
                    <wp:posOffset>3216479</wp:posOffset>
                  </wp:positionV>
                  <wp:extent cx="1647645" cy="228600"/>
                  <wp:effectExtent l="0" t="0" r="10160" b="19050"/>
                  <wp:wrapNone/>
                  <wp:docPr id="17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645" cy="2286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55E12" id="Rectangle 11" o:spid="_x0000_s1026" style="position:absolute;margin-left:0;margin-top:253.25pt;width:129.75pt;height:1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" filled="f" strokecolor="fuchsia" strokeweight="1pt">
                  <v:stroke dashstyle="dash"/>
                </v:rect>
              </w:pict>
            </mc:Fallback>
          </mc:AlternateContent>
        </w:r>
        <w:r w:rsidR="00975C13" w:rsidDel="005A6019">
          <w:rPr>
            <w:noProof/>
            <w:lang w:val="en-SG" w:eastAsia="en-SG"/>
          </w:rPr>
          <w:drawing>
            <wp:inline distT="0" distB="0" distL="0" distR="0" wp14:anchorId="59983C4B" wp14:editId="2568C116">
              <wp:extent cx="4120371" cy="3721100"/>
              <wp:effectExtent l="0" t="0" r="0" b="0"/>
              <wp:docPr id="173" name="Picture 173" descr="Macintosh HD:Users:linxiuqing:Dropbox:Screenshots:Screenshot 2014-11-08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nxiuqing:Dropbox:Screenshots:Screenshot 2014-11-08 16.44.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2825" cy="3723316"/>
                      </a:xfrm>
                      <a:prstGeom prst="rect">
                        <a:avLst/>
                      </a:prstGeom>
                      <a:noFill/>
                      <a:ln>
                        <a:noFill/>
                      </a:ln>
                    </pic:spPr>
                  </pic:pic>
                </a:graphicData>
              </a:graphic>
            </wp:inline>
          </w:drawing>
        </w:r>
      </w:del>
    </w:p>
    <w:p w14:paraId="3E5A4EE1" w14:textId="6876D056" w:rsidR="00ED0796" w:rsidDel="005A6019" w:rsidRDefault="00D9012A" w:rsidP="007B7679">
      <w:pPr>
        <w:rPr>
          <w:del w:id="1010" w:author="Kelvin" w:date="2014-11-10T19:46:00Z"/>
        </w:rPr>
      </w:pPr>
      <w:del w:id="1011" w:author="Kelvin" w:date="2014-11-10T19:46:00Z">
        <w:r w:rsidDel="005A6019">
          <w:rPr>
            <w:noProof/>
            <w:lang w:val="en-SG" w:eastAsia="en-SG"/>
          </w:rPr>
          <mc:AlternateContent>
            <mc:Choice Requires="wps">
              <w:drawing>
                <wp:anchor distT="0" distB="0" distL="114300" distR="114300" simplePos="0" relativeHeight="251870208" behindDoc="0" locked="0" layoutInCell="1" allowOverlap="1" wp14:anchorId="6307BC9F" wp14:editId="3EC41C78">
                  <wp:simplePos x="0" y="0"/>
                  <wp:positionH relativeFrom="column">
                    <wp:posOffset>4298112</wp:posOffset>
                  </wp:positionH>
                  <wp:positionV relativeFrom="paragraph">
                    <wp:posOffset>8459</wp:posOffset>
                  </wp:positionV>
                  <wp:extent cx="2057400" cy="1485900"/>
                  <wp:effectExtent l="0" t="0" r="0" b="12700"/>
                  <wp:wrapSquare wrapText="bothSides"/>
                  <wp:docPr id="179" name="Text Box 179"/>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B2460" w14:textId="7EAAFB01" w:rsidR="00947A4B" w:rsidRDefault="00947A4B" w:rsidP="0082401C">
                              <w:r>
                                <w:t>Priority tasks are automatically labelled.</w:t>
                              </w:r>
                            </w:p>
                            <w:p w14:paraId="329CE6EB" w14:textId="2AE79021" w:rsidR="00947A4B" w:rsidRDefault="00947A4B" w:rsidP="00D9012A">
                              <w:r>
                                <w:t>You can type “</w:t>
                              </w:r>
                              <w:r w:rsidRPr="00956F5A">
                                <w:rPr>
                                  <w:b/>
                                </w:rPr>
                                <w:t>#pri</w:t>
                              </w:r>
                              <w:r>
                                <w:t>” to view all priorit</w:t>
                              </w:r>
                              <w:ins w:id="1012" w:author="Kelvin Ang" w:date="2014-11-09T08:41:00Z">
                                <w:r>
                                  <w:t>ized</w:t>
                                </w:r>
                              </w:ins>
                              <w:del w:id="1013" w:author="Kelvin Ang" w:date="2014-11-09T08:41:00Z">
                                <w:r w:rsidDel="00EA1D03">
                                  <w:delText>y</w:delText>
                                </w:r>
                              </w:del>
                              <w:r>
                                <w:t xml:space="preserve">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BC9F" id="Text Box 179" o:spid="_x0000_s1075" type="#_x0000_t202" style="position:absolute;margin-left:338.45pt;margin-top:.65pt;width:162pt;height:11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" filled="f" stroked="f">
                  <v:textbox>
                    <w:txbxContent>
                      <w:p w14:paraId="3C0B2460" w14:textId="7EAAFB01" w:rsidR="00947A4B" w:rsidRDefault="00947A4B" w:rsidP="0082401C">
                        <w:r>
                          <w:t>Priority tasks are automatically labelled.</w:t>
                        </w:r>
                      </w:p>
                      <w:p w14:paraId="329CE6EB" w14:textId="2AE79021" w:rsidR="00947A4B" w:rsidRDefault="00947A4B" w:rsidP="00D9012A">
                        <w:r>
                          <w:t>You can type “</w:t>
                        </w:r>
                        <w:r w:rsidRPr="00956F5A">
                          <w:rPr>
                            <w:b/>
                          </w:rPr>
                          <w:t>#pri</w:t>
                        </w:r>
                        <w:r>
                          <w:t>” to view all priorit</w:t>
                        </w:r>
                        <w:ins w:id="1014" w:author="Kelvin Ang" w:date="2014-11-09T08:41:00Z">
                          <w:r>
                            <w:t>ized</w:t>
                          </w:r>
                        </w:ins>
                        <w:del w:id="1015" w:author="Kelvin Ang" w:date="2014-11-09T08:41:00Z">
                          <w:r w:rsidDel="00EA1D03">
                            <w:delText>y</w:delText>
                          </w:r>
                        </w:del>
                        <w:r>
                          <w:t xml:space="preserve"> tasks.</w:t>
                        </w:r>
                      </w:p>
                    </w:txbxContent>
                  </v:textbox>
                  <w10:wrap type="square"/>
                </v:shape>
              </w:pict>
            </mc:Fallback>
          </mc:AlternateContent>
        </w:r>
        <w:r w:rsidR="0094312E" w:rsidRPr="000558D3" w:rsidDel="005A6019">
          <w:rPr>
            <w:noProof/>
            <w:lang w:val="en-SG" w:eastAsia="en-SG"/>
          </w:rPr>
          <mc:AlternateContent>
            <mc:Choice Requires="wps">
              <w:drawing>
                <wp:anchor distT="0" distB="0" distL="114300" distR="114300" simplePos="0" relativeHeight="251833344" behindDoc="0" locked="0" layoutInCell="1" allowOverlap="1" wp14:anchorId="2AE5F9A4" wp14:editId="0484F945">
                  <wp:simplePos x="0" y="0"/>
                  <wp:positionH relativeFrom="column">
                    <wp:posOffset>897148</wp:posOffset>
                  </wp:positionH>
                  <wp:positionV relativeFrom="paragraph">
                    <wp:posOffset>269407</wp:posOffset>
                  </wp:positionV>
                  <wp:extent cx="3086100" cy="800100"/>
                  <wp:effectExtent l="0" t="0" r="38100" b="38100"/>
                  <wp:wrapNone/>
                  <wp:docPr id="1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800100"/>
                          </a:xfrm>
                          <a:prstGeom prst="rect">
                            <a:avLst/>
                          </a:prstGeom>
                          <a:noFill/>
                          <a:ln w="12700">
                            <a:solidFill>
                              <a:srgbClr val="FF00FF"/>
                            </a:solidFill>
                            <a:prstDash val="dash"/>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CD839" id="Rectangle 11" o:spid="_x0000_s1026" style="position:absolute;margin-left:70.65pt;margin-top:21.2pt;width:243pt;height:6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" filled="f" strokecolor="fuchsia" strokeweight="1pt">
                  <v:stroke dashstyle="dash"/>
                </v:rect>
              </w:pict>
            </mc:Fallback>
          </mc:AlternateContent>
        </w:r>
        <w:r w:rsidR="00975C13" w:rsidRPr="00975C13" w:rsidDel="005A6019">
          <w:rPr>
            <w:noProof/>
            <w:lang w:val="en-SG" w:eastAsia="en-SG"/>
          </w:rPr>
          <w:drawing>
            <wp:inline distT="0" distB="0" distL="0" distR="0" wp14:anchorId="62F1CBBC" wp14:editId="7C5B7F17">
              <wp:extent cx="4114800" cy="3639356"/>
              <wp:effectExtent l="0" t="0" r="0" b="0"/>
              <wp:docPr id="174" name="Picture 174" descr="Macintosh HD:Users:linxiuqing:Dropbox:Screenshots:Screenshot 2014-11-08 16.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nxiuqing:Dropbox:Screenshots:Screenshot 2014-11-08 16.44.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5074" cy="3639599"/>
                      </a:xfrm>
                      <a:prstGeom prst="rect">
                        <a:avLst/>
                      </a:prstGeom>
                      <a:noFill/>
                      <a:ln>
                        <a:noFill/>
                      </a:ln>
                    </pic:spPr>
                  </pic:pic>
                </a:graphicData>
              </a:graphic>
            </wp:inline>
          </w:drawing>
        </w:r>
      </w:del>
    </w:p>
    <w:p w14:paraId="16AACDB7" w14:textId="5B272576" w:rsidR="003D290C" w:rsidRPr="00DD0BBB" w:rsidDel="005A6019" w:rsidRDefault="00D9012A" w:rsidP="007B7679">
      <w:pPr>
        <w:rPr>
          <w:del w:id="1016" w:author="Kelvin" w:date="2014-11-10T19:46:00Z"/>
          <w:rStyle w:val="Emphasis"/>
        </w:rPr>
      </w:pPr>
      <w:bookmarkStart w:id="1017" w:name="_Toc403237670"/>
      <w:bookmarkStart w:id="1018" w:name="_Toc403237714"/>
      <w:bookmarkStart w:id="1019" w:name="_Toc403237878"/>
      <w:del w:id="1020" w:author="Kelvin" w:date="2014-11-10T19:46:00Z">
        <w:r w:rsidRPr="00DD0BBB" w:rsidDel="005A6019">
          <w:rPr>
            <w:rStyle w:val="Emphasis"/>
          </w:rPr>
          <w:delText>Hotkeys</w:delText>
        </w:r>
        <w:bookmarkEnd w:id="1017"/>
        <w:bookmarkEnd w:id="1018"/>
        <w:bookmarkEnd w:id="1019"/>
      </w:del>
    </w:p>
    <w:p w14:paraId="31A290B7" w14:textId="2090B712" w:rsidR="00A86A40" w:rsidDel="005A6019" w:rsidRDefault="00D9012A" w:rsidP="007B7679">
      <w:pPr>
        <w:rPr>
          <w:del w:id="1021" w:author="Kelvin" w:date="2014-11-10T19:46:00Z"/>
        </w:rPr>
      </w:pPr>
      <w:del w:id="1022" w:author="Kelvin" w:date="2014-11-10T19:46:00Z">
        <w:r w:rsidDel="005A6019">
          <w:delText>There are many things you can do</w:delText>
        </w:r>
      </w:del>
      <w:ins w:id="1023" w:author="Kelvin Ang" w:date="2014-11-09T07:57:00Z">
        <w:del w:id="1024" w:author="Kelvin" w:date="2014-11-10T19:46:00Z">
          <w:r w:rsidR="002C7C56" w:rsidDel="005A6019">
            <w:delText>You can do many things</w:delText>
          </w:r>
        </w:del>
      </w:ins>
      <w:del w:id="1025" w:author="Kelvin" w:date="2014-11-10T19:46:00Z">
        <w:r w:rsidDel="005A6019">
          <w:delText xml:space="preserve"> with hotkeys in Task Catalyst</w:delText>
        </w:r>
        <w:r w:rsidR="00A7395C" w:rsidDel="005A6019">
          <w:delText xml:space="preserve">. </w:delText>
        </w:r>
      </w:del>
      <w:ins w:id="1026" w:author="Kelvin Ang" w:date="2014-11-09T07:58:00Z">
        <w:del w:id="1027" w:author="Kelvin" w:date="2014-11-10T19:46:00Z">
          <w:r w:rsidR="002C7C56" w:rsidDel="005A6019">
            <w:delText>For a list of all the hotkeys</w:delText>
          </w:r>
        </w:del>
      </w:ins>
      <w:ins w:id="1028" w:author="Kelvin Ang" w:date="2014-11-09T08:41:00Z">
        <w:del w:id="1029" w:author="Kelvin" w:date="2014-11-10T19:46:00Z">
          <w:r w:rsidR="00C0755F" w:rsidDel="005A6019">
            <w:delText xml:space="preserve"> and more</w:delText>
          </w:r>
        </w:del>
      </w:ins>
      <w:ins w:id="1030" w:author="Kelvin Ang" w:date="2014-11-09T07:58:00Z">
        <w:del w:id="1031" w:author="Kelvin" w:date="2014-11-10T19:46:00Z">
          <w:r w:rsidR="002C7C56" w:rsidDel="005A6019">
            <w:delText xml:space="preserve">, </w:delText>
          </w:r>
        </w:del>
      </w:ins>
      <w:del w:id="1032" w:author="Kelvin" w:date="2014-11-10T19:46:00Z">
        <w:r w:rsidR="00017CCA" w:rsidDel="005A6019">
          <w:delText>Y</w:delText>
        </w:r>
      </w:del>
      <w:ins w:id="1033" w:author="Kelvin Ang" w:date="2014-11-09T07:58:00Z">
        <w:del w:id="1034" w:author="Kelvin" w:date="2014-11-10T19:46:00Z">
          <w:r w:rsidR="002C7C56" w:rsidDel="005A6019">
            <w:delText>y</w:delText>
          </w:r>
        </w:del>
      </w:ins>
      <w:del w:id="1035" w:author="Kelvin" w:date="2014-11-10T19:46:00Z">
        <w:r w:rsidR="00017CCA" w:rsidDel="005A6019">
          <w:delText>ou can use</w:delText>
        </w:r>
        <w:r w:rsidR="003F62B7" w:rsidDel="005A6019">
          <w:delText xml:space="preserve"> </w:delText>
        </w:r>
        <w:r w:rsidR="003F62B7" w:rsidRPr="00D9012A" w:rsidDel="005A6019">
          <w:rPr>
            <w:b/>
          </w:rPr>
          <w:delText>Ctrl+H</w:delText>
        </w:r>
        <w:r w:rsidR="003F62B7" w:rsidDel="005A6019">
          <w:delText xml:space="preserve"> to launch </w:delText>
        </w:r>
        <w:r w:rsidDel="005A6019">
          <w:delText xml:space="preserve">a </w:delText>
        </w:r>
        <w:r w:rsidR="003F62B7" w:rsidDel="005A6019">
          <w:delText xml:space="preserve">comprehensive </w:delText>
        </w:r>
        <w:r w:rsidDel="005A6019">
          <w:delText>Q</w:delText>
        </w:r>
        <w:r w:rsidR="003F62B7" w:rsidDel="005A6019">
          <w:delText xml:space="preserve">uick </w:delText>
        </w:r>
        <w:r w:rsidDel="005A6019">
          <w:delText>Start menu</w:delText>
        </w:r>
        <w:r w:rsidR="00A7395C" w:rsidDel="005A6019">
          <w:delText>.</w:delText>
        </w:r>
      </w:del>
    </w:p>
    <w:p w14:paraId="737CD1B3" w14:textId="0FD68AC3" w:rsidR="003F62B7" w:rsidDel="005A6019" w:rsidRDefault="003F62B7" w:rsidP="002C7C56">
      <w:pPr>
        <w:rPr>
          <w:del w:id="1036" w:author="Kelvin" w:date="2014-11-10T19:46:00Z"/>
        </w:rPr>
      </w:pPr>
      <w:del w:id="1037" w:author="Kelvin" w:date="2014-11-10T19:46:00Z">
        <w:r w:rsidDel="005A6019">
          <w:rPr>
            <w:noProof/>
            <w:lang w:val="en-SG" w:eastAsia="en-SG"/>
          </w:rPr>
          <w:drawing>
            <wp:inline distT="0" distB="0" distL="0" distR="0" wp14:anchorId="24FE3FAB" wp14:editId="4537D7E0">
              <wp:extent cx="4686300" cy="4239199"/>
              <wp:effectExtent l="0" t="0" r="0" b="3175"/>
              <wp:docPr id="202" name="Picture 202" descr="Macintosh HD:Users:linxiuqing:Dropbox:Screenshots:Screenshot 2014-11-08 16.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nxiuqing:Dropbox:Screenshots:Screenshot 2014-11-08 16.52.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6300" cy="4239199"/>
                      </a:xfrm>
                      <a:prstGeom prst="rect">
                        <a:avLst/>
                      </a:prstGeom>
                      <a:noFill/>
                      <a:ln>
                        <a:noFill/>
                      </a:ln>
                    </pic:spPr>
                  </pic:pic>
                </a:graphicData>
              </a:graphic>
            </wp:inline>
          </w:drawing>
        </w:r>
      </w:del>
      <w:ins w:id="1038" w:author="zhen yu" w:date="2014-11-08T23:56:00Z">
        <w:del w:id="1039" w:author="Kelvin" w:date="2014-11-10T19:46:00Z">
          <w:r w:rsidR="003C37A5" w:rsidDel="005A6019">
            <w:rPr>
              <w:noProof/>
              <w:lang w:val="en-SG" w:eastAsia="en-SG"/>
            </w:rPr>
            <w:drawing>
              <wp:inline distT="0" distB="0" distL="0" distR="0" wp14:anchorId="6CA5D712" wp14:editId="6F53623F">
                <wp:extent cx="4824866"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90" r="63232" b="36618"/>
                        <a:stretch/>
                      </pic:blipFill>
                      <pic:spPr bwMode="auto">
                        <a:xfrm>
                          <a:off x="0" y="0"/>
                          <a:ext cx="4835079" cy="4390775"/>
                        </a:xfrm>
                        <a:prstGeom prst="rect">
                          <a:avLst/>
                        </a:prstGeom>
                        <a:ln>
                          <a:noFill/>
                        </a:ln>
                        <a:extLst>
                          <a:ext uri="{53640926-AAD7-44D8-BBD7-CCE9431645EC}">
                            <a14:shadowObscured xmlns:a14="http://schemas.microsoft.com/office/drawing/2010/main"/>
                          </a:ext>
                        </a:extLst>
                      </pic:spPr>
                    </pic:pic>
                  </a:graphicData>
                </a:graphic>
              </wp:inline>
            </w:drawing>
          </w:r>
        </w:del>
      </w:ins>
    </w:p>
    <w:p w14:paraId="0B2282EF" w14:textId="3B1C7E14" w:rsidR="00D10C5A" w:rsidDel="005A6019" w:rsidRDefault="00D10C5A" w:rsidP="002C7C56">
      <w:pPr>
        <w:rPr>
          <w:del w:id="1040" w:author="Kelvin" w:date="2014-11-10T19:46:00Z"/>
        </w:rPr>
      </w:pPr>
    </w:p>
    <w:p w14:paraId="44968EE7" w14:textId="3B90A176" w:rsidR="00A86A40" w:rsidRPr="00DD0BBB" w:rsidDel="005A6019" w:rsidRDefault="00A86A40" w:rsidP="007B7679">
      <w:pPr>
        <w:rPr>
          <w:del w:id="1041" w:author="Kelvin" w:date="2014-11-10T19:46:00Z"/>
          <w:rStyle w:val="Emphasis"/>
        </w:rPr>
      </w:pPr>
      <w:bookmarkStart w:id="1042" w:name="_Toc403237671"/>
      <w:bookmarkStart w:id="1043" w:name="_Toc403237715"/>
      <w:bookmarkStart w:id="1044" w:name="_Toc403237879"/>
      <w:del w:id="1045" w:author="Kelvin" w:date="2014-11-10T19:46:00Z">
        <w:r w:rsidRPr="00DD0BBB" w:rsidDel="005A6019">
          <w:rPr>
            <w:rStyle w:val="Emphasis"/>
          </w:rPr>
          <w:delText>Smart Paste</w:delText>
        </w:r>
        <w:bookmarkEnd w:id="1042"/>
        <w:bookmarkEnd w:id="1043"/>
        <w:bookmarkEnd w:id="1044"/>
      </w:del>
    </w:p>
    <w:p w14:paraId="26E9F6C0" w14:textId="572DB905" w:rsidR="0092526E" w:rsidDel="005A6019" w:rsidRDefault="00A86A40" w:rsidP="007B7679">
      <w:pPr>
        <w:rPr>
          <w:del w:id="1046" w:author="Kelvin" w:date="2014-11-10T19:46:00Z"/>
        </w:rPr>
      </w:pPr>
      <w:del w:id="1047" w:author="Kelvin" w:date="2014-11-10T19:46:00Z">
        <w:r w:rsidDel="005A6019">
          <w:delText xml:space="preserve">You </w:delText>
        </w:r>
        <w:r w:rsidR="00EB14EE" w:rsidDel="005A6019">
          <w:delText>can</w:delText>
        </w:r>
        <w:r w:rsidDel="005A6019">
          <w:delText xml:space="preserve"> quickly paste highlighted text from other applications using a </w:delText>
        </w:r>
        <w:r w:rsidR="00EB14EE" w:rsidDel="005A6019">
          <w:delText xml:space="preserve">global hotkey </w:delText>
        </w:r>
        <w:r w:rsidR="00EB14EE" w:rsidRPr="00872ADC" w:rsidDel="005A6019">
          <w:rPr>
            <w:b/>
            <w:rPrChange w:id="1048" w:author="zhen yu" w:date="2014-11-08T23:46:00Z">
              <w:rPr/>
            </w:rPrChange>
          </w:rPr>
          <w:delText>Ctrl+D</w:delText>
        </w:r>
        <w:r w:rsidR="00EB14EE" w:rsidDel="005A6019">
          <w:delText xml:space="preserve">. </w:delText>
        </w:r>
      </w:del>
    </w:p>
    <w:p w14:paraId="2CDBD7B2" w14:textId="2E537FB2" w:rsidR="00F8734D" w:rsidDel="005A6019" w:rsidRDefault="00E97586">
      <w:pPr>
        <w:rPr>
          <w:ins w:id="1049" w:author="zhen yu" w:date="2014-11-09T00:23:00Z"/>
          <w:del w:id="1050" w:author="Kelvin" w:date="2014-11-10T19:46:00Z"/>
          <w:rStyle w:val="Emphasis"/>
        </w:rPr>
      </w:pPr>
      <w:ins w:id="1051" w:author="zhen yu" w:date="2014-11-09T00:21:00Z">
        <w:del w:id="1052" w:author="Kelvin" w:date="2014-11-10T19:46:00Z">
          <w:r w:rsidDel="005A6019">
            <w:rPr>
              <w:rStyle w:val="Emphasis"/>
            </w:rPr>
            <w:delText>System Tray Icon</w:delText>
          </w:r>
        </w:del>
      </w:ins>
    </w:p>
    <w:p w14:paraId="302430E3" w14:textId="20303537" w:rsidR="0092526E" w:rsidRPr="00E97586" w:rsidDel="005A6019" w:rsidRDefault="00F8734D">
      <w:pPr>
        <w:rPr>
          <w:del w:id="1053" w:author="Kelvin" w:date="2014-11-10T19:46:00Z"/>
          <w:rFonts w:asciiTheme="majorHAnsi" w:hAnsiTheme="majorHAnsi"/>
          <w:iCs/>
          <w:sz w:val="48"/>
          <w:rPrChange w:id="1054" w:author="zhen yu" w:date="2014-11-09T00:21:00Z">
            <w:rPr>
              <w:del w:id="1055" w:author="Kelvin" w:date="2014-11-10T19:46:00Z"/>
            </w:rPr>
          </w:rPrChange>
        </w:rPr>
      </w:pPr>
      <w:ins w:id="1056" w:author="zhen yu" w:date="2014-11-09T00:26:00Z">
        <w:del w:id="1057" w:author="Kelvin" w:date="2014-11-10T19:46:00Z">
          <w:r w:rsidDel="005A6019">
            <w:rPr>
              <w:noProof/>
              <w:lang w:val="en-SG" w:eastAsia="en-SG"/>
            </w:rPr>
            <mc:AlternateContent>
              <mc:Choice Requires="wps">
                <w:drawing>
                  <wp:anchor distT="0" distB="0" distL="114300" distR="114300" simplePos="0" relativeHeight="251658240" behindDoc="0" locked="0" layoutInCell="1" allowOverlap="1" wp14:anchorId="57D5BC2B" wp14:editId="0226226A">
                    <wp:simplePos x="0" y="0"/>
                    <wp:positionH relativeFrom="column">
                      <wp:posOffset>1943100</wp:posOffset>
                    </wp:positionH>
                    <wp:positionV relativeFrom="paragraph">
                      <wp:posOffset>39370</wp:posOffset>
                    </wp:positionV>
                    <wp:extent cx="3962400" cy="1276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6240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D8F127" w14:textId="64044CCD" w:rsidR="00947A4B" w:rsidDel="00F8734D" w:rsidRDefault="00947A4B" w:rsidP="00F8734D">
                                <w:pPr>
                                  <w:rPr>
                                    <w:del w:id="1058" w:author="zhen yu" w:date="2014-11-09T00:27:00Z"/>
                                  </w:rPr>
                                </w:pPr>
                                <w:del w:id="1059" w:author="zhen yu" w:date="2014-11-09T00:27:00Z">
                                  <w:r w:rsidDel="00F8734D">
                                    <w:delText>Priority tasks are automatically labelled.</w:delText>
                                  </w:r>
                                </w:del>
                              </w:p>
                              <w:p w14:paraId="0AA83B1D" w14:textId="4B8CD7E2" w:rsidR="00947A4B" w:rsidRDefault="00947A4B" w:rsidP="00F8734D">
                                <w:pPr>
                                  <w:rPr>
                                    <w:ins w:id="1060" w:author="zhen yu" w:date="2014-11-09T00:27:00Z"/>
                                  </w:rPr>
                                </w:pPr>
                                <w:del w:id="1061" w:author="zhen yu" w:date="2014-11-09T00:27:00Z">
                                  <w:r w:rsidDel="00F8734D">
                                    <w:delText>You can type “</w:delText>
                                  </w:r>
                                  <w:r w:rsidRPr="00956F5A" w:rsidDel="00F8734D">
                                    <w:rPr>
                                      <w:b/>
                                    </w:rPr>
                                    <w:delText>#pri</w:delText>
                                  </w:r>
                                  <w:r w:rsidDel="00F8734D">
                                    <w:delText>” to view all priority tasks.</w:delText>
                                  </w:r>
                                </w:del>
                                <w:ins w:id="1062" w:author="zhen yu" w:date="2014-11-09T00:27:00Z">
                                  <w:r>
                                    <w:t xml:space="preserve">Once the application has </w:t>
                                  </w:r>
                                </w:ins>
                                <w:ins w:id="1063" w:author="Kelvin Ang" w:date="2014-11-09T08:41:00Z">
                                  <w:r>
                                    <w:t xml:space="preserve">been </w:t>
                                  </w:r>
                                </w:ins>
                                <w:ins w:id="1064" w:author="zhen yu" w:date="2014-11-09T00:27:00Z">
                                  <w:r>
                                    <w:t xml:space="preserve">launched, there will be a system tray icon. </w:t>
                                  </w:r>
                                </w:ins>
                              </w:p>
                              <w:p w14:paraId="47636EE9" w14:textId="058CC7C4" w:rsidR="00947A4B" w:rsidDel="00061E77" w:rsidRDefault="00947A4B" w:rsidP="00F8734D">
                                <w:pPr>
                                  <w:rPr>
                                    <w:ins w:id="1065" w:author="zhen yu" w:date="2014-11-09T00:29:00Z"/>
                                    <w:del w:id="1066" w:author="Kelvin Ang" w:date="2014-11-09T08:42:00Z"/>
                                  </w:rPr>
                                </w:pPr>
                                <w:ins w:id="1067" w:author="zhen yu" w:date="2014-11-09T00:28:00Z">
                                  <w:r>
                                    <w:t>L</w:t>
                                  </w:r>
                                </w:ins>
                                <w:ins w:id="1068" w:author="zhen yu" w:date="2014-11-09T00:27:00Z">
                                  <w:r>
                                    <w:t>eft</w:t>
                                  </w:r>
                                  <w:del w:id="1069" w:author="Kelvin Ang" w:date="2014-11-09T08:42:00Z">
                                    <w:r w:rsidDel="00061E77">
                                      <w:delText xml:space="preserve"> </w:delText>
                                    </w:r>
                                  </w:del>
                                </w:ins>
                                <w:ins w:id="1070" w:author="Kelvin Ang" w:date="2014-11-09T08:42:00Z">
                                  <w:r>
                                    <w:t>-</w:t>
                                  </w:r>
                                </w:ins>
                                <w:ins w:id="1071" w:author="zhen yu" w:date="2014-11-09T00:27:00Z">
                                  <w:r>
                                    <w:t xml:space="preserve">click </w:t>
                                  </w:r>
                                </w:ins>
                                <w:ins w:id="1072" w:author="zhen yu" w:date="2014-11-09T00:28:00Z">
                                  <w:r>
                                    <w:t xml:space="preserve">on the icon </w:t>
                                  </w:r>
                                </w:ins>
                                <w:ins w:id="1073" w:author="zhen yu" w:date="2014-11-09T00:27:00Z">
                                  <w:r>
                                    <w:t xml:space="preserve">to </w:t>
                                  </w:r>
                                </w:ins>
                                <w:ins w:id="1074" w:author="zhen yu" w:date="2014-11-09T00:28:00Z">
                                  <w:r w:rsidRPr="00F8734D">
                                    <w:rPr>
                                      <w:b/>
                                      <w:rPrChange w:id="1075" w:author="zhen yu" w:date="2014-11-09T00:28:00Z">
                                        <w:rPr/>
                                      </w:rPrChange>
                                    </w:rPr>
                                    <w:t>hide</w:t>
                                  </w:r>
                                </w:ins>
                                <w:ins w:id="1076" w:author="zhen yu" w:date="2014-11-09T00:27:00Z">
                                  <w:r>
                                    <w:t>/</w:t>
                                  </w:r>
                                </w:ins>
                                <w:ins w:id="1077" w:author="zhen yu" w:date="2014-11-09T00:28:00Z">
                                  <w:r w:rsidRPr="00F8734D">
                                    <w:rPr>
                                      <w:b/>
                                      <w:rPrChange w:id="1078" w:author="zhen yu" w:date="2014-11-09T00:28:00Z">
                                        <w:rPr/>
                                      </w:rPrChange>
                                    </w:rPr>
                                    <w:t>show</w:t>
                                  </w:r>
                                </w:ins>
                                <w:ins w:id="1079" w:author="zhen yu" w:date="2014-11-09T00:27:00Z">
                                  <w:r>
                                    <w:t xml:space="preserve"> the </w:t>
                                  </w:r>
                                </w:ins>
                                <w:ins w:id="1080" w:author="zhen yu" w:date="2014-11-09T00:28:00Z">
                                  <w:r>
                                    <w:t>application</w:t>
                                  </w:r>
                                </w:ins>
                                <w:ins w:id="1081" w:author="zhen yu" w:date="2014-11-09T00:27:00Z">
                                  <w:r>
                                    <w:t>.</w:t>
                                  </w:r>
                                </w:ins>
                                <w:ins w:id="1082" w:author="Kelvin Ang" w:date="2014-11-09T08:42:00Z">
                                  <w:r>
                                    <w:t xml:space="preserve"> You can also right-click for a context-menu.</w:t>
                                  </w:r>
                                </w:ins>
                              </w:p>
                              <w:p w14:paraId="2155700F" w14:textId="4A839744" w:rsidR="00947A4B" w:rsidRDefault="00947A4B" w:rsidP="00F8734D">
                                <w:ins w:id="1083" w:author="zhen yu" w:date="2014-11-09T00:29:00Z">
                                  <w:del w:id="1084" w:author="Kelvin Ang" w:date="2014-11-09T08:42:00Z">
                                    <w:r w:rsidDel="00061E77">
                                      <w:delText>Right click will show a dialog to “</w:delText>
                                    </w:r>
                                    <w:r w:rsidRPr="00F8734D" w:rsidDel="00061E77">
                                      <w:rPr>
                                        <w:b/>
                                        <w:rPrChange w:id="1085" w:author="zhen yu" w:date="2014-11-09T00:29:00Z">
                                          <w:rPr/>
                                        </w:rPrChange>
                                      </w:rPr>
                                      <w:delText>Launch</w:delText>
                                    </w:r>
                                    <w:r w:rsidDel="00061E77">
                                      <w:rPr>
                                        <w:b/>
                                      </w:rPr>
                                      <w:delText>”</w:delText>
                                    </w:r>
                                    <w:r w:rsidDel="00061E77">
                                      <w:delText xml:space="preserve"> or “</w:delText>
                                    </w:r>
                                    <w:r w:rsidRPr="00F8734D" w:rsidDel="00061E77">
                                      <w:rPr>
                                        <w:b/>
                                        <w:rPrChange w:id="1086" w:author="zhen yu" w:date="2014-11-09T00:29:00Z">
                                          <w:rPr/>
                                        </w:rPrChange>
                                      </w:rPr>
                                      <w:delText>Exit</w:delText>
                                    </w:r>
                                    <w:r w:rsidDel="00061E77">
                                      <w:rPr>
                                        <w:b/>
                                      </w:rPr>
                                      <w:delText>”</w:delText>
                                    </w:r>
                                    <w:r w:rsidDel="00061E77">
                                      <w:delText xml:space="preserve"> the application.</w:delText>
                                    </w:r>
                                  </w:del>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BC2B" id="Text Box 17" o:spid="_x0000_s1076" type="#_x0000_t202" style="position:absolute;margin-left:153pt;margin-top:3.1pt;width:312pt;height:1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" filled="f" stroked="f">
                    <v:textbox>
                      <w:txbxContent>
                        <w:p w14:paraId="51D8F127" w14:textId="64044CCD" w:rsidR="00947A4B" w:rsidDel="00F8734D" w:rsidRDefault="00947A4B" w:rsidP="00F8734D">
                          <w:pPr>
                            <w:rPr>
                              <w:del w:id="1087" w:author="zhen yu" w:date="2014-11-09T00:27:00Z"/>
                            </w:rPr>
                          </w:pPr>
                          <w:del w:id="1088" w:author="zhen yu" w:date="2014-11-09T00:27:00Z">
                            <w:r w:rsidDel="00F8734D">
                              <w:delText>Priority tasks are automatically labelled.</w:delText>
                            </w:r>
                          </w:del>
                        </w:p>
                        <w:p w14:paraId="0AA83B1D" w14:textId="4B8CD7E2" w:rsidR="00947A4B" w:rsidRDefault="00947A4B" w:rsidP="00F8734D">
                          <w:pPr>
                            <w:rPr>
                              <w:ins w:id="1089" w:author="zhen yu" w:date="2014-11-09T00:27:00Z"/>
                            </w:rPr>
                          </w:pPr>
                          <w:del w:id="1090" w:author="zhen yu" w:date="2014-11-09T00:27:00Z">
                            <w:r w:rsidDel="00F8734D">
                              <w:delText>You can type “</w:delText>
                            </w:r>
                            <w:r w:rsidRPr="00956F5A" w:rsidDel="00F8734D">
                              <w:rPr>
                                <w:b/>
                              </w:rPr>
                              <w:delText>#pri</w:delText>
                            </w:r>
                            <w:r w:rsidDel="00F8734D">
                              <w:delText>” to view all priority tasks.</w:delText>
                            </w:r>
                          </w:del>
                          <w:ins w:id="1091" w:author="zhen yu" w:date="2014-11-09T00:27:00Z">
                            <w:r>
                              <w:t xml:space="preserve">Once the application has </w:t>
                            </w:r>
                          </w:ins>
                          <w:ins w:id="1092" w:author="Kelvin Ang" w:date="2014-11-09T08:41:00Z">
                            <w:r>
                              <w:t xml:space="preserve">been </w:t>
                            </w:r>
                          </w:ins>
                          <w:ins w:id="1093" w:author="zhen yu" w:date="2014-11-09T00:27:00Z">
                            <w:r>
                              <w:t xml:space="preserve">launched, there will be a system tray icon. </w:t>
                            </w:r>
                          </w:ins>
                        </w:p>
                        <w:p w14:paraId="47636EE9" w14:textId="058CC7C4" w:rsidR="00947A4B" w:rsidDel="00061E77" w:rsidRDefault="00947A4B" w:rsidP="00F8734D">
                          <w:pPr>
                            <w:rPr>
                              <w:ins w:id="1094" w:author="zhen yu" w:date="2014-11-09T00:29:00Z"/>
                              <w:del w:id="1095" w:author="Kelvin Ang" w:date="2014-11-09T08:42:00Z"/>
                            </w:rPr>
                          </w:pPr>
                          <w:ins w:id="1096" w:author="zhen yu" w:date="2014-11-09T00:28:00Z">
                            <w:r>
                              <w:t>L</w:t>
                            </w:r>
                          </w:ins>
                          <w:ins w:id="1097" w:author="zhen yu" w:date="2014-11-09T00:27:00Z">
                            <w:r>
                              <w:t>eft</w:t>
                            </w:r>
                            <w:del w:id="1098" w:author="Kelvin Ang" w:date="2014-11-09T08:42:00Z">
                              <w:r w:rsidDel="00061E77">
                                <w:delText xml:space="preserve"> </w:delText>
                              </w:r>
                            </w:del>
                          </w:ins>
                          <w:ins w:id="1099" w:author="Kelvin Ang" w:date="2014-11-09T08:42:00Z">
                            <w:r>
                              <w:t>-</w:t>
                            </w:r>
                          </w:ins>
                          <w:ins w:id="1100" w:author="zhen yu" w:date="2014-11-09T00:27:00Z">
                            <w:r>
                              <w:t xml:space="preserve">click </w:t>
                            </w:r>
                          </w:ins>
                          <w:ins w:id="1101" w:author="zhen yu" w:date="2014-11-09T00:28:00Z">
                            <w:r>
                              <w:t xml:space="preserve">on the icon </w:t>
                            </w:r>
                          </w:ins>
                          <w:ins w:id="1102" w:author="zhen yu" w:date="2014-11-09T00:27:00Z">
                            <w:r>
                              <w:t xml:space="preserve">to </w:t>
                            </w:r>
                          </w:ins>
                          <w:ins w:id="1103" w:author="zhen yu" w:date="2014-11-09T00:28:00Z">
                            <w:r w:rsidRPr="00F8734D">
                              <w:rPr>
                                <w:b/>
                                <w:rPrChange w:id="1104" w:author="zhen yu" w:date="2014-11-09T00:28:00Z">
                                  <w:rPr/>
                                </w:rPrChange>
                              </w:rPr>
                              <w:t>hide</w:t>
                            </w:r>
                          </w:ins>
                          <w:ins w:id="1105" w:author="zhen yu" w:date="2014-11-09T00:27:00Z">
                            <w:r>
                              <w:t>/</w:t>
                            </w:r>
                          </w:ins>
                          <w:ins w:id="1106" w:author="zhen yu" w:date="2014-11-09T00:28:00Z">
                            <w:r w:rsidRPr="00F8734D">
                              <w:rPr>
                                <w:b/>
                                <w:rPrChange w:id="1107" w:author="zhen yu" w:date="2014-11-09T00:28:00Z">
                                  <w:rPr/>
                                </w:rPrChange>
                              </w:rPr>
                              <w:t>show</w:t>
                            </w:r>
                          </w:ins>
                          <w:ins w:id="1108" w:author="zhen yu" w:date="2014-11-09T00:27:00Z">
                            <w:r>
                              <w:t xml:space="preserve"> the </w:t>
                            </w:r>
                          </w:ins>
                          <w:ins w:id="1109" w:author="zhen yu" w:date="2014-11-09T00:28:00Z">
                            <w:r>
                              <w:t>application</w:t>
                            </w:r>
                          </w:ins>
                          <w:ins w:id="1110" w:author="zhen yu" w:date="2014-11-09T00:27:00Z">
                            <w:r>
                              <w:t>.</w:t>
                            </w:r>
                          </w:ins>
                          <w:ins w:id="1111" w:author="Kelvin Ang" w:date="2014-11-09T08:42:00Z">
                            <w:r>
                              <w:t xml:space="preserve"> You can also right-click for a context-menu.</w:t>
                            </w:r>
                          </w:ins>
                        </w:p>
                        <w:p w14:paraId="2155700F" w14:textId="4A839744" w:rsidR="00947A4B" w:rsidRDefault="00947A4B" w:rsidP="00F8734D">
                          <w:ins w:id="1112" w:author="zhen yu" w:date="2014-11-09T00:29:00Z">
                            <w:del w:id="1113" w:author="Kelvin Ang" w:date="2014-11-09T08:42:00Z">
                              <w:r w:rsidDel="00061E77">
                                <w:delText>Right click will show a dialog to “</w:delText>
                              </w:r>
                              <w:r w:rsidRPr="00F8734D" w:rsidDel="00061E77">
                                <w:rPr>
                                  <w:b/>
                                  <w:rPrChange w:id="1114" w:author="zhen yu" w:date="2014-11-09T00:29:00Z">
                                    <w:rPr/>
                                  </w:rPrChange>
                                </w:rPr>
                                <w:delText>Launch</w:delText>
                              </w:r>
                              <w:r w:rsidDel="00061E77">
                                <w:rPr>
                                  <w:b/>
                                </w:rPr>
                                <w:delText>”</w:delText>
                              </w:r>
                              <w:r w:rsidDel="00061E77">
                                <w:delText xml:space="preserve"> or “</w:delText>
                              </w:r>
                              <w:r w:rsidRPr="00F8734D" w:rsidDel="00061E77">
                                <w:rPr>
                                  <w:b/>
                                  <w:rPrChange w:id="1115" w:author="zhen yu" w:date="2014-11-09T00:29:00Z">
                                    <w:rPr/>
                                  </w:rPrChange>
                                </w:rPr>
                                <w:delText>Exit</w:delText>
                              </w:r>
                              <w:r w:rsidDel="00061E77">
                                <w:rPr>
                                  <w:b/>
                                </w:rPr>
                                <w:delText>”</w:delText>
                              </w:r>
                              <w:r w:rsidDel="00061E77">
                                <w:delText xml:space="preserve"> the application.</w:delText>
                              </w:r>
                            </w:del>
                          </w:ins>
                        </w:p>
                      </w:txbxContent>
                    </v:textbox>
                    <w10:wrap type="square"/>
                  </v:shape>
                </w:pict>
              </mc:Fallback>
            </mc:AlternateContent>
          </w:r>
        </w:del>
      </w:ins>
      <w:ins w:id="1116" w:author="zhen yu" w:date="2014-11-09T00:25:00Z">
        <w:del w:id="1117" w:author="Kelvin" w:date="2014-11-10T19:46:00Z">
          <w:r w:rsidDel="005A6019">
            <w:rPr>
              <w:noProof/>
              <w:lang w:val="en-SG" w:eastAsia="en-SG"/>
            </w:rPr>
            <w:drawing>
              <wp:inline distT="0" distB="0" distL="0" distR="0" wp14:anchorId="7E298079" wp14:editId="58BE5948">
                <wp:extent cx="1880394" cy="981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763" t="68130" r="12179" b="21608"/>
                        <a:stretch/>
                      </pic:blipFill>
                      <pic:spPr bwMode="auto">
                        <a:xfrm>
                          <a:off x="0" y="0"/>
                          <a:ext cx="1893247" cy="987781"/>
                        </a:xfrm>
                        <a:prstGeom prst="rect">
                          <a:avLst/>
                        </a:prstGeom>
                        <a:ln>
                          <a:noFill/>
                        </a:ln>
                        <a:extLst>
                          <a:ext uri="{53640926-AAD7-44D8-BBD7-CCE9431645EC}">
                            <a14:shadowObscured xmlns:a14="http://schemas.microsoft.com/office/drawing/2010/main"/>
                          </a:ext>
                        </a:extLst>
                      </pic:spPr>
                    </pic:pic>
                  </a:graphicData>
                </a:graphic>
              </wp:inline>
            </w:drawing>
          </w:r>
        </w:del>
      </w:ins>
      <w:del w:id="1118" w:author="Kelvin" w:date="2014-11-10T19:46:00Z">
        <w:r w:rsidR="0092526E" w:rsidDel="005A6019">
          <w:br w:type="page"/>
        </w:r>
      </w:del>
    </w:p>
    <w:p w14:paraId="24B41508" w14:textId="74763ED1" w:rsidR="0092526E" w:rsidRDefault="005A6019" w:rsidP="0092526E">
      <w:pPr>
        <w:pStyle w:val="Heading1"/>
      </w:pPr>
      <w:bookmarkStart w:id="1119" w:name="_Toc403221029"/>
      <w:bookmarkStart w:id="1120" w:name="_Toc403415110"/>
      <w:ins w:id="1121" w:author="Kelvin" w:date="2014-11-10T19:46:00Z">
        <w:r>
          <w:rPr>
            <w:sz w:val="144"/>
            <w:szCs w:val="144"/>
          </w:rPr>
          <w:t>1</w:t>
        </w:r>
      </w:ins>
      <w:del w:id="1122" w:author="Kelvin" w:date="2014-11-10T19:46:00Z">
        <w:r w:rsidR="00E50534" w:rsidDel="005A6019">
          <w:rPr>
            <w:sz w:val="144"/>
            <w:szCs w:val="144"/>
          </w:rPr>
          <w:delText>2</w:delText>
        </w:r>
      </w:del>
      <w:r w:rsidR="0092526E">
        <w:t xml:space="preserve">. </w:t>
      </w:r>
      <w:bookmarkEnd w:id="1119"/>
      <w:ins w:id="1123" w:author="Kelvin Ang" w:date="2014-11-09T09:15:00Z">
        <w:r w:rsidR="00BA3AC8">
          <w:t xml:space="preserve">Introducing the </w:t>
        </w:r>
      </w:ins>
      <w:r w:rsidR="00E50534">
        <w:t>Developer’s Guide</w:t>
      </w:r>
      <w:bookmarkEnd w:id="1120"/>
      <w:del w:id="1124" w:author="Kelvin Ang" w:date="2014-11-09T09:14:00Z">
        <w:r w:rsidR="00F576A2" w:rsidDel="00482CAE">
          <w:delText xml:space="preserve"> Introduction</w:delText>
        </w:r>
      </w:del>
    </w:p>
    <w:p w14:paraId="24B1B232" w14:textId="66521E08" w:rsidR="00482CAE" w:rsidRDefault="00AC6878">
      <w:pPr>
        <w:pStyle w:val="Heading4"/>
        <w:rPr>
          <w:ins w:id="1125" w:author="Kelvin Ang" w:date="2014-11-09T09:12:00Z"/>
        </w:rPr>
        <w:pPrChange w:id="1126" w:author="Kelvin Ang" w:date="2014-11-09T09:17:00Z">
          <w:pPr/>
        </w:pPrChange>
      </w:pPr>
      <w:ins w:id="1127" w:author="Kelvin Ang" w:date="2014-11-09T09:15:00Z">
        <w:r>
          <w:t>Our Audience</w:t>
        </w:r>
      </w:ins>
    </w:p>
    <w:p w14:paraId="2B9798D8" w14:textId="7B8EEC39" w:rsidR="0092526E" w:rsidRDefault="0092526E" w:rsidP="0092526E">
      <w:r>
        <w:t>Task Catalyst is a lightweight, cross-platform application that caters to the modern urban crowd with a busy lifestyle. The program is optimized for keyboard-use, and hence provides for many command styles</w:t>
      </w:r>
      <w:del w:id="1128" w:author="Kelvin" w:date="2014-11-10T20:53:00Z">
        <w:r w:rsidDel="007F5898">
          <w:delText xml:space="preserve">, and uses </w:delText>
        </w:r>
      </w:del>
      <w:ins w:id="1129" w:author="Kelvin" w:date="2014-11-10T20:53:00Z">
        <w:r w:rsidR="007F5898">
          <w:t xml:space="preserve"> and </w:t>
        </w:r>
      </w:ins>
      <w:r>
        <w:t>familiar</w:t>
      </w:r>
      <w:ins w:id="1130" w:author="Kelvin Ang" w:date="2014-11-09T09:25:00Z">
        <w:r w:rsidR="00576AE8">
          <w:t xml:space="preserve"> Social </w:t>
        </w:r>
        <w:r w:rsidR="004F7707">
          <w:t>Media-inspired</w:t>
        </w:r>
      </w:ins>
      <w:ins w:id="1131" w:author="Kelvin Ang" w:date="2014-11-09T09:23:00Z">
        <w:r w:rsidR="004F7707">
          <w:t xml:space="preserve"> </w:t>
        </w:r>
      </w:ins>
      <w:del w:id="1132" w:author="Kelvin Ang" w:date="2014-11-09T09:23:00Z">
        <w:r w:rsidDel="004F7707">
          <w:delText xml:space="preserve"> </w:delText>
        </w:r>
      </w:del>
      <w:r>
        <w:t xml:space="preserve">features like </w:t>
      </w:r>
      <w:r w:rsidRPr="004F7707">
        <w:t>hashtagging</w:t>
      </w:r>
      <w:r>
        <w:t xml:space="preserve"> for organization.</w:t>
      </w:r>
    </w:p>
    <w:p w14:paraId="77570FE4" w14:textId="22EAF014" w:rsidR="00AC6878" w:rsidRDefault="00AC6878">
      <w:pPr>
        <w:pStyle w:val="Heading4"/>
        <w:rPr>
          <w:ins w:id="1133" w:author="Kelvin Ang" w:date="2014-11-09T09:16:00Z"/>
        </w:rPr>
        <w:pPrChange w:id="1134" w:author="Kelvin Ang" w:date="2014-11-09T09:17:00Z">
          <w:pPr/>
        </w:pPrChange>
      </w:pPr>
      <w:ins w:id="1135" w:author="Kelvin Ang" w:date="2014-11-09T09:16:00Z">
        <w:r>
          <w:t>Our Vision</w:t>
        </w:r>
      </w:ins>
    </w:p>
    <w:p w14:paraId="71CF4E23" w14:textId="7D4DCBEF" w:rsidR="0092526E" w:rsidRDefault="0092526E" w:rsidP="0092526E">
      <w:r>
        <w:t xml:space="preserve">The design of Task Catalyst is </w:t>
      </w:r>
      <w:del w:id="1136" w:author="Kelvin Ang" w:date="2014-11-09T09:21:00Z">
        <w:r w:rsidDel="004F7707">
          <w:delText xml:space="preserve">built upon </w:delText>
        </w:r>
      </w:del>
      <w:ins w:id="1137" w:author="Kelvin Ang" w:date="2014-11-09T09:21:00Z">
        <w:r w:rsidR="004F7707">
          <w:t xml:space="preserve">based on </w:t>
        </w:r>
      </w:ins>
      <w:r>
        <w:t xml:space="preserve">the </w:t>
      </w:r>
      <w:r w:rsidRPr="003B7183">
        <w:rPr>
          <w:i/>
          <w:rPrChange w:id="1138" w:author="Kelvin" w:date="2014-11-10T19:43:00Z">
            <w:rPr/>
          </w:rPrChange>
        </w:rPr>
        <w:t>Natural Bucket</w:t>
      </w:r>
      <w:del w:id="1139" w:author="Kelvin Ang" w:date="2014-11-09T09:18:00Z">
        <w:r w:rsidDel="004F7707">
          <w:delText>,</w:delText>
        </w:r>
      </w:del>
      <w:ins w:id="1140" w:author="Kelvin Ang" w:date="2014-11-09T09:18:00Z">
        <w:r w:rsidR="004F7707">
          <w:t>,</w:t>
        </w:r>
      </w:ins>
      <w:r>
        <w:t xml:space="preserve"> which focuses to make Task Catalyst:</w:t>
      </w:r>
    </w:p>
    <w:p w14:paraId="38F59358" w14:textId="77777777" w:rsidR="0092526E" w:rsidRDefault="0092526E" w:rsidP="0092526E">
      <w:pPr>
        <w:pStyle w:val="ListParagraph"/>
        <w:numPr>
          <w:ilvl w:val="0"/>
          <w:numId w:val="31"/>
        </w:numPr>
      </w:pPr>
      <w:r>
        <w:t>User Friendly and Intuitive</w:t>
      </w:r>
    </w:p>
    <w:p w14:paraId="40226FE9" w14:textId="77777777" w:rsidR="0092526E" w:rsidRDefault="0092526E" w:rsidP="0092526E">
      <w:pPr>
        <w:pStyle w:val="ListParagraph"/>
        <w:numPr>
          <w:ilvl w:val="0"/>
          <w:numId w:val="31"/>
        </w:numPr>
      </w:pPr>
      <w:r>
        <w:t>Simple yet Powerful</w:t>
      </w:r>
    </w:p>
    <w:p w14:paraId="042C086D" w14:textId="77777777" w:rsidR="0092526E" w:rsidRDefault="0092526E" w:rsidP="0092526E">
      <w:pPr>
        <w:pStyle w:val="ListParagraph"/>
        <w:numPr>
          <w:ilvl w:val="0"/>
          <w:numId w:val="31"/>
        </w:numPr>
      </w:pPr>
      <w:r>
        <w:t>Accessible</w:t>
      </w:r>
      <w:bookmarkStart w:id="1141" w:name="_GoBack"/>
      <w:bookmarkEnd w:id="1141"/>
    </w:p>
    <w:p w14:paraId="13A75372" w14:textId="148F6C00" w:rsidR="00482CAE" w:rsidRDefault="00AC6878">
      <w:pPr>
        <w:pStyle w:val="Heading4"/>
        <w:rPr>
          <w:ins w:id="1142" w:author="Kelvin Ang" w:date="2014-11-09T09:08:00Z"/>
        </w:rPr>
        <w:pPrChange w:id="1143" w:author="Kelvin Ang" w:date="2014-11-09T09:17:00Z">
          <w:pPr/>
        </w:pPrChange>
      </w:pPr>
      <w:ins w:id="1144" w:author="Kelvin Ang" w:date="2014-11-09T09:16:00Z">
        <w:r>
          <w:t>Using this Guide</w:t>
        </w:r>
      </w:ins>
    </w:p>
    <w:p w14:paraId="284BFBB7" w14:textId="4967C6BD" w:rsidR="0092526E" w:rsidDel="00482CAE" w:rsidRDefault="00D54393" w:rsidP="0092526E">
      <w:pPr>
        <w:rPr>
          <w:del w:id="1145" w:author="Kelvin Ang" w:date="2014-11-09T09:09:00Z"/>
        </w:rPr>
      </w:pPr>
      <w:ins w:id="1146" w:author="Kelvin" w:date="2014-11-10T19:28:00Z">
        <w:r>
          <w:t xml:space="preserve">This guide </w:t>
        </w:r>
        <w:r w:rsidRPr="00D54393">
          <w:t xml:space="preserve">will walk you through the </w:t>
        </w:r>
      </w:ins>
      <w:ins w:id="1147" w:author="Kelvin" w:date="2014-11-10T19:29:00Z">
        <w:r w:rsidRPr="00D54393">
          <w:t xml:space="preserve">basics </w:t>
        </w:r>
      </w:ins>
      <w:ins w:id="1148" w:author="Kelvin" w:date="2014-11-10T19:30:00Z">
        <w:r w:rsidRPr="00D54393">
          <w:t xml:space="preserve">required to maintain </w:t>
        </w:r>
      </w:ins>
      <w:ins w:id="1149" w:author="Kelvin" w:date="2014-11-10T19:31:00Z">
        <w:r w:rsidRPr="00D54393">
          <w:t xml:space="preserve">and develop </w:t>
        </w:r>
      </w:ins>
      <w:ins w:id="1150" w:author="Kelvin" w:date="2014-11-10T19:29:00Z">
        <w:r w:rsidRPr="00D54393">
          <w:t xml:space="preserve">Task Catalyst. </w:t>
        </w:r>
      </w:ins>
      <w:ins w:id="1151" w:author="Kelvin Ang" w:date="2014-11-09T09:19:00Z">
        <w:r w:rsidR="004F7707" w:rsidRPr="00D54393">
          <w:t xml:space="preserve">First, </w:t>
        </w:r>
      </w:ins>
      <w:del w:id="1152" w:author="Kelvin Ang" w:date="2014-11-09T09:19:00Z">
        <w:r w:rsidR="0092526E" w:rsidRPr="00D54393" w:rsidDel="004F7707">
          <w:delText>In this Developer’s Guide, y</w:delText>
        </w:r>
      </w:del>
      <w:ins w:id="1153" w:author="Kelvin Ang" w:date="2014-11-09T09:19:00Z">
        <w:r w:rsidR="004F7707" w:rsidRPr="00D54393">
          <w:t>y</w:t>
        </w:r>
      </w:ins>
      <w:r w:rsidR="0092526E" w:rsidRPr="00D54393">
        <w:t xml:space="preserve">ou will </w:t>
      </w:r>
      <w:del w:id="1154" w:author="Kelvin Ang" w:date="2014-11-09T09:19:00Z">
        <w:r w:rsidR="0092526E" w:rsidRPr="00D54393" w:rsidDel="004F7707">
          <w:delText xml:space="preserve">first </w:delText>
        </w:r>
      </w:del>
      <w:r w:rsidR="0092526E" w:rsidRPr="00D54393">
        <w:t xml:space="preserve">be introduced to the </w:t>
      </w:r>
      <w:r w:rsidR="007B1309" w:rsidRPr="00076F3A">
        <w:rPr>
          <w:b/>
          <w:rPrChange w:id="1155" w:author="Kelvin" w:date="2014-11-10T19:37:00Z">
            <w:rPr/>
          </w:rPrChange>
        </w:rPr>
        <w:t>H</w:t>
      </w:r>
      <w:r w:rsidR="0092526E" w:rsidRPr="00076F3A">
        <w:rPr>
          <w:b/>
          <w:rPrChange w:id="1156" w:author="Kelvin" w:date="2014-11-10T19:37:00Z">
            <w:rPr/>
          </w:rPrChange>
        </w:rPr>
        <w:t>igh-</w:t>
      </w:r>
      <w:r w:rsidR="007B1309" w:rsidRPr="00076F3A">
        <w:rPr>
          <w:b/>
          <w:rPrChange w:id="1157" w:author="Kelvin" w:date="2014-11-10T19:37:00Z">
            <w:rPr/>
          </w:rPrChange>
        </w:rPr>
        <w:t>L</w:t>
      </w:r>
      <w:r w:rsidR="0092526E" w:rsidRPr="00076F3A">
        <w:rPr>
          <w:b/>
          <w:rPrChange w:id="1158" w:author="Kelvin" w:date="2014-11-10T19:37:00Z">
            <w:rPr/>
          </w:rPrChange>
        </w:rPr>
        <w:t xml:space="preserve">evel </w:t>
      </w:r>
      <w:r w:rsidR="007B1309" w:rsidRPr="00076F3A">
        <w:rPr>
          <w:b/>
          <w:rPrChange w:id="1159" w:author="Kelvin" w:date="2014-11-10T19:37:00Z">
            <w:rPr/>
          </w:rPrChange>
        </w:rPr>
        <w:t>A</w:t>
      </w:r>
      <w:r w:rsidR="0092526E" w:rsidRPr="00076F3A">
        <w:rPr>
          <w:b/>
          <w:rPrChange w:id="1160" w:author="Kelvin" w:date="2014-11-10T19:37:00Z">
            <w:rPr/>
          </w:rPrChange>
        </w:rPr>
        <w:t xml:space="preserve">rchitecture (Section </w:t>
      </w:r>
      <w:ins w:id="1161" w:author="Kelvin" w:date="2014-11-10T19:48:00Z">
        <w:r w:rsidR="005A6019">
          <w:rPr>
            <w:b/>
          </w:rPr>
          <w:t>2</w:t>
        </w:r>
      </w:ins>
      <w:del w:id="1162" w:author="Kelvin" w:date="2014-11-10T19:48:00Z">
        <w:r w:rsidR="007B1309" w:rsidRPr="00076F3A" w:rsidDel="005A6019">
          <w:rPr>
            <w:b/>
            <w:rPrChange w:id="1163" w:author="Kelvin" w:date="2014-11-10T19:37:00Z">
              <w:rPr/>
            </w:rPrChange>
          </w:rPr>
          <w:delText>3</w:delText>
        </w:r>
      </w:del>
      <w:r w:rsidR="0092526E" w:rsidRPr="00076F3A">
        <w:rPr>
          <w:b/>
          <w:rPrChange w:id="1164" w:author="Kelvin" w:date="2014-11-10T19:37:00Z">
            <w:rPr/>
          </w:rPrChange>
        </w:rPr>
        <w:t>)</w:t>
      </w:r>
      <w:r w:rsidR="0092526E" w:rsidRPr="00076F3A">
        <w:rPr>
          <w:color w:val="1F497D" w:themeColor="text2"/>
          <w:rPrChange w:id="1165" w:author="Kelvin" w:date="2014-11-10T19:36:00Z">
            <w:rPr/>
          </w:rPrChange>
        </w:rPr>
        <w:t xml:space="preserve"> </w:t>
      </w:r>
      <w:r w:rsidR="0092526E" w:rsidRPr="00D54393">
        <w:t xml:space="preserve">of the program. Next, we will talk about the </w:t>
      </w:r>
      <w:ins w:id="1166" w:author="Kelvin Ang" w:date="2014-11-09T09:18:00Z">
        <w:r w:rsidR="004F7707" w:rsidRPr="00076F3A">
          <w:rPr>
            <w:b/>
            <w:rPrChange w:id="1167" w:author="Kelvin" w:date="2014-11-10T19:37:00Z">
              <w:rPr/>
            </w:rPrChange>
          </w:rPr>
          <w:t xml:space="preserve">System </w:t>
        </w:r>
      </w:ins>
      <w:del w:id="1168" w:author="Kelvin Ang" w:date="2014-11-09T09:18:00Z">
        <w:r w:rsidR="0092526E" w:rsidRPr="00076F3A" w:rsidDel="004F7707">
          <w:rPr>
            <w:b/>
            <w:rPrChange w:id="1169" w:author="Kelvin" w:date="2014-11-10T19:37:00Z">
              <w:rPr/>
            </w:rPrChange>
          </w:rPr>
          <w:delText xml:space="preserve">components </w:delText>
        </w:r>
      </w:del>
      <w:ins w:id="1170" w:author="Kelvin Ang" w:date="2014-11-09T09:18:00Z">
        <w:r w:rsidR="004F7707" w:rsidRPr="00076F3A">
          <w:rPr>
            <w:b/>
            <w:rPrChange w:id="1171" w:author="Kelvin" w:date="2014-11-10T19:37:00Z">
              <w:rPr/>
            </w:rPrChange>
          </w:rPr>
          <w:t xml:space="preserve">Components </w:t>
        </w:r>
      </w:ins>
      <w:ins w:id="1172" w:author="Kelvin Ang" w:date="2014-11-09T09:19:00Z">
        <w:r w:rsidR="004F7707" w:rsidRPr="00076F3A">
          <w:rPr>
            <w:b/>
            <w:rPrChange w:id="1173" w:author="Kelvin" w:date="2014-11-10T19:37:00Z">
              <w:rPr/>
            </w:rPrChange>
          </w:rPr>
          <w:t xml:space="preserve">(Section </w:t>
        </w:r>
      </w:ins>
      <w:ins w:id="1174" w:author="Kelvin" w:date="2014-11-10T19:48:00Z">
        <w:r w:rsidR="005A6019">
          <w:rPr>
            <w:b/>
          </w:rPr>
          <w:t>3</w:t>
        </w:r>
      </w:ins>
      <w:ins w:id="1175" w:author="Kelvin Ang" w:date="2014-11-09T09:19:00Z">
        <w:del w:id="1176" w:author="Kelvin" w:date="2014-11-10T19:48:00Z">
          <w:r w:rsidR="004F7707" w:rsidRPr="00076F3A" w:rsidDel="005A6019">
            <w:rPr>
              <w:b/>
              <w:rPrChange w:id="1177" w:author="Kelvin" w:date="2014-11-10T19:37:00Z">
                <w:rPr/>
              </w:rPrChange>
            </w:rPr>
            <w:delText>4</w:delText>
          </w:r>
        </w:del>
        <w:r w:rsidR="004F7707" w:rsidRPr="00076F3A">
          <w:rPr>
            <w:b/>
            <w:rPrChange w:id="1178" w:author="Kelvin" w:date="2014-11-10T19:37:00Z">
              <w:rPr/>
            </w:rPrChange>
          </w:rPr>
          <w:t>)</w:t>
        </w:r>
        <w:r w:rsidR="004F7707" w:rsidRPr="00076F3A">
          <w:rPr>
            <w:color w:val="1F497D" w:themeColor="text2"/>
            <w:rPrChange w:id="1179" w:author="Kelvin" w:date="2014-11-10T19:36:00Z">
              <w:rPr/>
            </w:rPrChange>
          </w:rPr>
          <w:t xml:space="preserve"> </w:t>
        </w:r>
      </w:ins>
      <w:del w:id="1180" w:author="Kelvin Ang" w:date="2014-11-09T09:18:00Z">
        <w:r w:rsidR="0092526E" w:rsidRPr="00D54393" w:rsidDel="004F7707">
          <w:delText xml:space="preserve">of the system </w:delText>
        </w:r>
      </w:del>
      <w:r w:rsidR="0092526E" w:rsidRPr="00D54393">
        <w:t>from front-end to back-end</w:t>
      </w:r>
      <w:ins w:id="1181" w:author="Kelvin Ang" w:date="2014-11-09T09:20:00Z">
        <w:r w:rsidR="004F7707" w:rsidRPr="00D54393">
          <w:t>.</w:t>
        </w:r>
      </w:ins>
      <w:r w:rsidR="0092526E" w:rsidRPr="00D54393">
        <w:t xml:space="preserve"> </w:t>
      </w:r>
      <w:del w:id="1182" w:author="Kelvin Ang" w:date="2014-11-09T09:19:00Z">
        <w:r w:rsidR="0092526E" w:rsidRPr="00D54393" w:rsidDel="004F7707">
          <w:delText xml:space="preserve">(Section </w:delText>
        </w:r>
        <w:r w:rsidR="007B1309" w:rsidRPr="00D54393" w:rsidDel="004F7707">
          <w:delText>4</w:delText>
        </w:r>
        <w:r w:rsidR="0092526E" w:rsidRPr="00D54393" w:rsidDel="004F7707">
          <w:delText xml:space="preserve">). </w:delText>
        </w:r>
      </w:del>
      <w:r w:rsidR="0092526E" w:rsidRPr="00D54393">
        <w:t xml:space="preserve">Each component will be introduced </w:t>
      </w:r>
      <w:ins w:id="1183" w:author="Kelvin Ang" w:date="2014-11-09T09:29:00Z">
        <w:r w:rsidR="0057190C" w:rsidRPr="00D54393">
          <w:t xml:space="preserve">top-down </w:t>
        </w:r>
      </w:ins>
      <w:r w:rsidR="0092526E" w:rsidRPr="00D54393">
        <w:t xml:space="preserve">using its class diagram and APIs, and then further elaborated with behavioral diagrams and code samples if </w:t>
      </w:r>
      <w:del w:id="1184" w:author="Kelvin Ang" w:date="2014-11-09T09:29:00Z">
        <w:r w:rsidR="0092526E" w:rsidRPr="00D54393" w:rsidDel="00FF42E7">
          <w:delText>available</w:delText>
        </w:r>
      </w:del>
      <w:ins w:id="1185" w:author="Kelvin Ang" w:date="2014-11-09T09:29:00Z">
        <w:r w:rsidR="00FF42E7" w:rsidRPr="00D54393">
          <w:t>necessary</w:t>
        </w:r>
      </w:ins>
      <w:r w:rsidR="0092526E" w:rsidRPr="00D54393">
        <w:t xml:space="preserve">. Finally, we will </w:t>
      </w:r>
      <w:del w:id="1186" w:author="Kelvin Ang" w:date="2014-11-09T09:22:00Z">
        <w:r w:rsidR="0092526E" w:rsidRPr="00D54393" w:rsidDel="004F7707">
          <w:delText>guide you on</w:delText>
        </w:r>
      </w:del>
      <w:ins w:id="1187" w:author="Kelvin Ang" w:date="2014-11-09T09:22:00Z">
        <w:del w:id="1188" w:author="Kelvin" w:date="2014-11-10T19:32:00Z">
          <w:r w:rsidR="004F7707" w:rsidRPr="00D54393" w:rsidDel="00D54393">
            <w:delText xml:space="preserve">orientate </w:delText>
          </w:r>
        </w:del>
      </w:ins>
      <w:ins w:id="1189" w:author="Kelvin" w:date="2014-11-10T19:33:00Z">
        <w:r w:rsidRPr="00D54393">
          <w:t xml:space="preserve">orientate you to the </w:t>
        </w:r>
        <w:r w:rsidRPr="00076F3A">
          <w:rPr>
            <w:b/>
            <w:rPrChange w:id="1190" w:author="Kelvin" w:date="2014-11-10T19:37:00Z">
              <w:rPr/>
            </w:rPrChange>
          </w:rPr>
          <w:t xml:space="preserve">Development </w:t>
        </w:r>
      </w:ins>
      <w:ins w:id="1191" w:author="Kelvin" w:date="2014-11-10T19:32:00Z">
        <w:r w:rsidRPr="00076F3A">
          <w:rPr>
            <w:b/>
            <w:rPrChange w:id="1192" w:author="Kelvin" w:date="2014-11-10T19:37:00Z">
              <w:rPr/>
            </w:rPrChange>
          </w:rPr>
          <w:t xml:space="preserve">Infrastructure </w:t>
        </w:r>
      </w:ins>
      <w:ins w:id="1193" w:author="Kelvin Ang" w:date="2014-11-09T09:22:00Z">
        <w:del w:id="1194" w:author="Kelvin" w:date="2014-11-10T19:32:00Z">
          <w:r w:rsidR="004F7707" w:rsidRPr="00076F3A" w:rsidDel="00D54393">
            <w:rPr>
              <w:b/>
              <w:rPrChange w:id="1195" w:author="Kelvin" w:date="2014-11-10T19:37:00Z">
                <w:rPr/>
              </w:rPrChange>
            </w:rPr>
            <w:delText>you to</w:delText>
          </w:r>
        </w:del>
      </w:ins>
      <w:del w:id="1196" w:author="Kelvin" w:date="2014-11-10T19:32:00Z">
        <w:r w:rsidR="0092526E" w:rsidRPr="00076F3A" w:rsidDel="00D54393">
          <w:rPr>
            <w:b/>
            <w:rPrChange w:id="1197" w:author="Kelvin" w:date="2014-11-10T19:37:00Z">
              <w:rPr/>
            </w:rPrChange>
          </w:rPr>
          <w:delText xml:space="preserve"> the testing </w:delText>
        </w:r>
      </w:del>
      <w:ins w:id="1198" w:author="Kelvin Ang" w:date="2014-11-09T09:21:00Z">
        <w:del w:id="1199" w:author="Kelvin" w:date="2014-11-10T19:32:00Z">
          <w:r w:rsidR="004F7707" w:rsidRPr="00076F3A" w:rsidDel="00D54393">
            <w:rPr>
              <w:b/>
              <w:rPrChange w:id="1200" w:author="Kelvin" w:date="2014-11-10T19:37:00Z">
                <w:rPr/>
              </w:rPrChange>
            </w:rPr>
            <w:delText xml:space="preserve">Testing </w:delText>
          </w:r>
        </w:del>
      </w:ins>
      <w:del w:id="1201" w:author="Kelvin" w:date="2014-11-10T19:32:00Z">
        <w:r w:rsidR="0092526E" w:rsidRPr="00076F3A" w:rsidDel="00D54393">
          <w:rPr>
            <w:b/>
            <w:rPrChange w:id="1202" w:author="Kelvin" w:date="2014-11-10T19:37:00Z">
              <w:rPr/>
            </w:rPrChange>
          </w:rPr>
          <w:delText xml:space="preserve">standards </w:delText>
        </w:r>
      </w:del>
      <w:ins w:id="1203" w:author="Kelvin Ang" w:date="2014-11-09T09:21:00Z">
        <w:del w:id="1204" w:author="Kelvin" w:date="2014-11-10T19:32:00Z">
          <w:r w:rsidR="004F7707" w:rsidRPr="00076F3A" w:rsidDel="00D54393">
            <w:rPr>
              <w:b/>
              <w:rPrChange w:id="1205" w:author="Kelvin" w:date="2014-11-10T19:37:00Z">
                <w:rPr/>
              </w:rPrChange>
            </w:rPr>
            <w:delText xml:space="preserve">Standards </w:delText>
          </w:r>
        </w:del>
      </w:ins>
      <w:ins w:id="1206" w:author="Kelvin Ang" w:date="2014-11-09T09:22:00Z">
        <w:r w:rsidR="004F7707" w:rsidRPr="00076F3A">
          <w:rPr>
            <w:b/>
            <w:rPrChange w:id="1207" w:author="Kelvin" w:date="2014-11-10T19:37:00Z">
              <w:rPr/>
            </w:rPrChange>
          </w:rPr>
          <w:t xml:space="preserve">(Section </w:t>
        </w:r>
      </w:ins>
      <w:ins w:id="1208" w:author="Kelvin" w:date="2014-11-10T19:48:00Z">
        <w:r w:rsidR="005A6019">
          <w:rPr>
            <w:b/>
          </w:rPr>
          <w:t>4</w:t>
        </w:r>
      </w:ins>
      <w:ins w:id="1209" w:author="Kelvin Ang" w:date="2014-11-09T09:22:00Z">
        <w:del w:id="1210" w:author="Kelvin" w:date="2014-11-10T19:48:00Z">
          <w:r w:rsidR="004F7707" w:rsidRPr="00076F3A" w:rsidDel="005A6019">
            <w:rPr>
              <w:b/>
              <w:rPrChange w:id="1211" w:author="Kelvin" w:date="2014-11-10T19:37:00Z">
                <w:rPr/>
              </w:rPrChange>
            </w:rPr>
            <w:delText>5</w:delText>
          </w:r>
        </w:del>
        <w:r w:rsidR="004F7707" w:rsidRPr="00076F3A">
          <w:rPr>
            <w:b/>
            <w:rPrChange w:id="1212" w:author="Kelvin" w:date="2014-11-10T19:37:00Z">
              <w:rPr/>
            </w:rPrChange>
          </w:rPr>
          <w:t>)</w:t>
        </w:r>
        <w:r w:rsidR="004F7707">
          <w:t xml:space="preserve"> </w:t>
        </w:r>
      </w:ins>
      <w:del w:id="1213" w:author="Kelvin" w:date="2014-11-10T19:36:00Z">
        <w:r w:rsidR="0092526E" w:rsidDel="00D54393">
          <w:delText xml:space="preserve">adopted in </w:delText>
        </w:r>
      </w:del>
      <w:ins w:id="1214" w:author="Kelvin" w:date="2014-11-10T19:36:00Z">
        <w:r>
          <w:t xml:space="preserve">of </w:t>
        </w:r>
      </w:ins>
      <w:r w:rsidR="0092526E">
        <w:t>this project</w:t>
      </w:r>
      <w:del w:id="1215" w:author="Kelvin Ang" w:date="2014-11-09T09:22:00Z">
        <w:r w:rsidR="007B1309" w:rsidDel="004F7707">
          <w:delText xml:space="preserve"> (Section 5)</w:delText>
        </w:r>
      </w:del>
      <w:r w:rsidR="0092526E">
        <w:t>.</w:t>
      </w:r>
    </w:p>
    <w:p w14:paraId="6F8C59A6" w14:textId="77777777" w:rsidR="00482CAE" w:rsidRDefault="00482CAE" w:rsidP="0092526E">
      <w:pPr>
        <w:rPr>
          <w:ins w:id="1216" w:author="Kelvin Ang" w:date="2014-11-09T09:09:00Z"/>
        </w:rPr>
      </w:pPr>
    </w:p>
    <w:p w14:paraId="06046537" w14:textId="2465EEA0" w:rsidR="0092526E" w:rsidRDefault="0092526E" w:rsidP="0092526E">
      <w:pPr>
        <w:rPr>
          <w:ins w:id="1217" w:author="Kelvin Ang" w:date="2014-11-09T09:09:00Z"/>
        </w:rPr>
      </w:pPr>
      <w:r>
        <w:t xml:space="preserve">This guide assumes that you have some </w:t>
      </w:r>
      <w:del w:id="1218" w:author="Kelvin" w:date="2014-11-10T19:43:00Z">
        <w:r w:rsidDel="00662DF9">
          <w:delText xml:space="preserve">prior </w:delText>
        </w:r>
      </w:del>
      <w:ins w:id="1219" w:author="Kelvin" w:date="2014-11-10T19:43:00Z">
        <w:r w:rsidR="00662DF9">
          <w:t xml:space="preserve">prior </w:t>
        </w:r>
      </w:ins>
      <w:r>
        <w:t>experience in Java and CSS.</w:t>
      </w:r>
    </w:p>
    <w:p w14:paraId="385E0483" w14:textId="20267CDA" w:rsidR="00482CAE" w:rsidDel="00AC6878" w:rsidRDefault="00482CAE">
      <w:pPr>
        <w:pStyle w:val="Heading2"/>
        <w:rPr>
          <w:del w:id="1220" w:author="Kelvin Ang" w:date="2014-11-09T09:16:00Z"/>
        </w:rPr>
        <w:pPrChange w:id="1221" w:author="Kelvin Ang" w:date="2014-11-09T09:13:00Z">
          <w:pPr/>
        </w:pPrChange>
      </w:pPr>
    </w:p>
    <w:p w14:paraId="71AB9843" w14:textId="77777777" w:rsidR="0092526E" w:rsidRDefault="0092526E" w:rsidP="0092526E">
      <w:r>
        <w:t>Throughout the guide, we will be using the following markups to improve readability:</w:t>
      </w:r>
    </w:p>
    <w:p w14:paraId="162036D4" w14:textId="77777777" w:rsidR="00576AE8" w:rsidRPr="00576AE8" w:rsidRDefault="0092526E">
      <w:pPr>
        <w:pStyle w:val="ListParagraph"/>
        <w:numPr>
          <w:ilvl w:val="0"/>
          <w:numId w:val="32"/>
        </w:numPr>
        <w:rPr>
          <w:ins w:id="1222" w:author="Kelvin Ang" w:date="2014-11-09T09:27:00Z"/>
          <w:rPrChange w:id="1223" w:author="Kelvin Ang" w:date="2014-11-09T09:27:00Z">
            <w:rPr>
              <w:ins w:id="1224" w:author="Kelvin Ang" w:date="2014-11-09T09:27:00Z"/>
              <w:u w:val="single"/>
            </w:rPr>
          </w:rPrChange>
        </w:rPr>
        <w:pPrChange w:id="1225" w:author="Kelvin Ang" w:date="2014-11-09T09:27:00Z">
          <w:pPr/>
        </w:pPrChange>
      </w:pPr>
      <w:r w:rsidRPr="00CC5F57">
        <w:rPr>
          <w:i/>
        </w:rPr>
        <w:t>Class, Component, Library or Framework</w:t>
      </w:r>
    </w:p>
    <w:p w14:paraId="08EBA729" w14:textId="77777777" w:rsidR="00576AE8" w:rsidRPr="00576AE8" w:rsidRDefault="0092526E">
      <w:pPr>
        <w:pStyle w:val="ListParagraph"/>
        <w:numPr>
          <w:ilvl w:val="0"/>
          <w:numId w:val="32"/>
        </w:numPr>
        <w:rPr>
          <w:ins w:id="1226" w:author="Kelvin Ang" w:date="2014-11-09T09:28:00Z"/>
          <w:rPrChange w:id="1227" w:author="Kelvin Ang" w:date="2014-11-09T09:28:00Z">
            <w:rPr>
              <w:ins w:id="1228" w:author="Kelvin Ang" w:date="2014-11-09T09:28:00Z"/>
              <w:rFonts w:ascii="Consolas" w:hAnsi="Consolas" w:cs="Consolas"/>
            </w:rPr>
          </w:rPrChange>
        </w:rPr>
        <w:pPrChange w:id="1229" w:author="Kelvin Ang" w:date="2014-11-09T09:27:00Z">
          <w:pPr/>
        </w:pPrChange>
      </w:pPr>
      <w:del w:id="1230" w:author="Kelvin Ang" w:date="2014-11-09T09:27:00Z">
        <w:r w:rsidRPr="00CC5F57" w:rsidDel="00576AE8">
          <w:rPr>
            <w:i/>
          </w:rPr>
          <w:br/>
        </w:r>
      </w:del>
      <w:r w:rsidRPr="00576AE8">
        <w:rPr>
          <w:u w:val="single"/>
        </w:rPr>
        <w:t>Pattern or Principle</w:t>
      </w:r>
    </w:p>
    <w:p w14:paraId="5EFD45C3" w14:textId="07B1092C" w:rsidR="0092526E" w:rsidRPr="0074158C" w:rsidRDefault="0092526E">
      <w:pPr>
        <w:pStyle w:val="ListParagraph"/>
        <w:numPr>
          <w:ilvl w:val="0"/>
          <w:numId w:val="32"/>
        </w:numPr>
        <w:rPr>
          <w:rFonts w:asciiTheme="majorHAnsi" w:hAnsiTheme="majorHAnsi"/>
          <w:b/>
          <w:rPrChange w:id="1231" w:author="Kelvin Ang" w:date="2014-11-09T11:12:00Z">
            <w:rPr/>
          </w:rPrChange>
        </w:rPr>
        <w:pPrChange w:id="1232" w:author="Kelvin Ang" w:date="2014-11-09T11:12:00Z">
          <w:pPr/>
        </w:pPrChange>
      </w:pPr>
      <w:del w:id="1233" w:author="Kelvin Ang" w:date="2014-11-09T09:28:00Z">
        <w:r w:rsidRPr="0074158C" w:rsidDel="00576AE8">
          <w:rPr>
            <w:sz w:val="20"/>
            <w:rPrChange w:id="1234" w:author="Kelvin Ang" w:date="2014-11-09T11:12:00Z">
              <w:rPr/>
            </w:rPrChange>
          </w:rPr>
          <w:br/>
        </w:r>
      </w:del>
      <w:r w:rsidRPr="0074158C">
        <w:rPr>
          <w:rFonts w:ascii="Consolas" w:hAnsi="Consolas" w:cs="Consolas"/>
          <w:sz w:val="20"/>
          <w:rPrChange w:id="1235" w:author="Kelvin Ang" w:date="2014-11-09T11:12:00Z">
            <w:rPr>
              <w:rFonts w:ascii="Consolas" w:hAnsi="Consolas" w:cs="Consolas"/>
            </w:rPr>
          </w:rPrChange>
        </w:rPr>
        <w:t>Commands, Code or Input/Output</w:t>
      </w:r>
      <w:ins w:id="1236" w:author="Kelvin Ang" w:date="2014-11-09T11:12:00Z">
        <w:del w:id="1237" w:author="Kelvin" w:date="2014-11-10T19:43:00Z">
          <w:r w:rsidR="00966250" w:rsidRPr="00CC5F57" w:rsidDel="00662DF9">
            <w:rPr>
              <w:rFonts w:asciiTheme="majorHAnsi" w:hAnsiTheme="majorHAnsi"/>
              <w:b/>
            </w:rPr>
            <w:delText xml:space="preserve"> </w:delText>
          </w:r>
        </w:del>
      </w:ins>
      <w:r w:rsidRPr="0074158C">
        <w:rPr>
          <w:rFonts w:asciiTheme="majorHAnsi" w:hAnsiTheme="majorHAnsi"/>
          <w:b/>
          <w:rPrChange w:id="1238" w:author="Kelvin Ang" w:date="2014-11-09T11:12:00Z">
            <w:rPr/>
          </w:rPrChange>
        </w:rPr>
        <w:br w:type="page"/>
      </w:r>
    </w:p>
    <w:p w14:paraId="356A3AC2" w14:textId="7754CED5" w:rsidR="0092526E" w:rsidRPr="00667E20" w:rsidRDefault="005A6019" w:rsidP="0092526E">
      <w:pPr>
        <w:pStyle w:val="Heading1"/>
      </w:pPr>
      <w:bookmarkStart w:id="1239" w:name="_Toc403221030"/>
      <w:bookmarkStart w:id="1240" w:name="_Toc403415111"/>
      <w:ins w:id="1241" w:author="Kelvin" w:date="2014-11-10T19:46:00Z">
        <w:r>
          <w:rPr>
            <w:sz w:val="144"/>
            <w:szCs w:val="144"/>
          </w:rPr>
          <w:lastRenderedPageBreak/>
          <w:t>2</w:t>
        </w:r>
      </w:ins>
      <w:del w:id="1242" w:author="Kelvin" w:date="2014-11-10T19:46:00Z">
        <w:r w:rsidR="005D4AD9" w:rsidDel="005A6019">
          <w:rPr>
            <w:sz w:val="144"/>
            <w:szCs w:val="144"/>
          </w:rPr>
          <w:delText>3</w:delText>
        </w:r>
      </w:del>
      <w:r w:rsidR="0092526E" w:rsidRPr="00667E20">
        <w:t>. Defining the Architecture</w:t>
      </w:r>
      <w:bookmarkEnd w:id="1239"/>
      <w:bookmarkEnd w:id="1240"/>
    </w:p>
    <w:p w14:paraId="475CF40D" w14:textId="77777777" w:rsidR="0092526E" w:rsidRPr="00667E20" w:rsidRDefault="0092526E" w:rsidP="0092526E">
      <w:pPr>
        <w:keepNext/>
        <w:jc w:val="center"/>
        <w:rPr>
          <w:sz w:val="32"/>
          <w:szCs w:val="32"/>
        </w:rPr>
      </w:pPr>
      <w:r>
        <w:object w:dxaOrig="8460" w:dyaOrig="2430" w14:anchorId="44339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23pt;height:121.5pt" o:ole="">
            <v:imagedata r:id="rId45" o:title=""/>
          </v:shape>
          <o:OLEObject Type="Embed" ProgID="Visio.Drawing.15" ShapeID="_x0000_i1030" DrawAspect="Content" ObjectID="_1477158940" r:id="rId46"/>
        </w:object>
      </w:r>
    </w:p>
    <w:p w14:paraId="540B6CD0" w14:textId="77777777" w:rsidR="0092526E" w:rsidRPr="00B9366F" w:rsidRDefault="0092526E" w:rsidP="0092526E">
      <w:pPr>
        <w:pStyle w:val="Caption"/>
        <w:jc w:val="center"/>
      </w:pPr>
      <w:r w:rsidRPr="00B9366F">
        <w:t xml:space="preserve">Figure </w:t>
      </w:r>
      <w:fldSimple w:instr=" SEQ Figure \* ARABIC ">
        <w:r w:rsidR="001E0091">
          <w:rPr>
            <w:noProof/>
          </w:rPr>
          <w:t>1</w:t>
        </w:r>
      </w:fldSimple>
      <w:r w:rsidRPr="00B9366F">
        <w:rPr>
          <w:noProof/>
        </w:rPr>
        <w:t xml:space="preserve"> </w:t>
      </w:r>
      <w:r>
        <w:rPr>
          <w:noProof/>
        </w:rPr>
        <w:t>–</w:t>
      </w:r>
      <w:r w:rsidRPr="00B9366F">
        <w:rPr>
          <w:noProof/>
        </w:rPr>
        <w:t xml:space="preserve"> Architecture</w:t>
      </w:r>
      <w:r>
        <w:rPr>
          <w:noProof/>
        </w:rPr>
        <w:t xml:space="preserve"> Diagram</w:t>
      </w:r>
    </w:p>
    <w:p w14:paraId="555A5C73" w14:textId="791F1ACB" w:rsidR="0092526E" w:rsidRPr="000F6BFC" w:rsidRDefault="0092526E" w:rsidP="0092526E">
      <w:r w:rsidRPr="000F6BFC">
        <w:t xml:space="preserve">The overall architecture </w:t>
      </w:r>
      <w:ins w:id="1243" w:author="Kelvin Ang" w:date="2014-11-09T10:15:00Z">
        <w:r w:rsidR="00890AD1">
          <w:t xml:space="preserve">is illustrated in </w:t>
        </w:r>
        <w:r w:rsidR="00890AD1" w:rsidRPr="00890AD1">
          <w:rPr>
            <w:b/>
            <w:rPrChange w:id="1244" w:author="Kelvin Ang" w:date="2014-11-09T10:15:00Z">
              <w:rPr/>
            </w:rPrChange>
          </w:rPr>
          <w:t>Figure 1</w:t>
        </w:r>
        <w:r w:rsidR="00890AD1">
          <w:t xml:space="preserve">. It </w:t>
        </w:r>
      </w:ins>
      <w:r w:rsidRPr="000F6BFC">
        <w:t xml:space="preserve">is designed around the </w:t>
      </w:r>
      <w:r w:rsidRPr="000F6BFC">
        <w:rPr>
          <w:u w:val="single"/>
        </w:rPr>
        <w:t>MVC (Model-View-Controller)</w:t>
      </w:r>
      <w:r w:rsidRPr="000F6BFC">
        <w:t xml:space="preserve"> pattern in order to achieve the following objectives:</w:t>
      </w:r>
    </w:p>
    <w:p w14:paraId="06998F68" w14:textId="77777777" w:rsidR="0092526E" w:rsidRPr="000F6BFC" w:rsidRDefault="0092526E" w:rsidP="0092526E">
      <w:pPr>
        <w:pStyle w:val="ListParagraph"/>
        <w:numPr>
          <w:ilvl w:val="0"/>
          <w:numId w:val="25"/>
        </w:numPr>
      </w:pPr>
      <w:r w:rsidRPr="000F6BFC">
        <w:rPr>
          <w:b/>
          <w:i/>
        </w:rPr>
        <w:t>DUMB</w:t>
      </w:r>
      <w:r w:rsidRPr="000F6BFC">
        <w:rPr>
          <w:b/>
        </w:rPr>
        <w:t xml:space="preserve"> View</w:t>
      </w:r>
      <w:r w:rsidRPr="000F6BFC">
        <w:tab/>
      </w:r>
      <w:r w:rsidRPr="000F6BFC">
        <w:tab/>
        <w:t>–</w:t>
      </w:r>
      <w:r w:rsidRPr="000F6BFC">
        <w:tab/>
        <w:t>Minimal data processing in the View.</w:t>
      </w:r>
    </w:p>
    <w:p w14:paraId="4C1F4446" w14:textId="3B23AD88" w:rsidR="0092526E" w:rsidRPr="000F6BFC" w:rsidRDefault="0092526E" w:rsidP="0092526E">
      <w:pPr>
        <w:pStyle w:val="ListParagraph"/>
        <w:numPr>
          <w:ilvl w:val="0"/>
          <w:numId w:val="25"/>
        </w:numPr>
      </w:pPr>
      <w:r w:rsidRPr="000F6BFC">
        <w:rPr>
          <w:b/>
          <w:i/>
        </w:rPr>
        <w:t>THIN</w:t>
      </w:r>
      <w:r w:rsidR="008627BA">
        <w:rPr>
          <w:b/>
        </w:rPr>
        <w:t xml:space="preserve"> Controller</w:t>
      </w:r>
      <w:r w:rsidR="008627BA">
        <w:rPr>
          <w:b/>
        </w:rPr>
        <w:tab/>
      </w:r>
      <w:r w:rsidRPr="000F6BFC">
        <w:t>–</w:t>
      </w:r>
      <w:r w:rsidRPr="000F6BFC">
        <w:tab/>
        <w:t>Only data redirections in the Controller.</w:t>
      </w:r>
    </w:p>
    <w:p w14:paraId="668B13CF" w14:textId="77777777" w:rsidR="0092526E" w:rsidRPr="000F6BFC" w:rsidRDefault="0092526E" w:rsidP="0092526E">
      <w:pPr>
        <w:pStyle w:val="ListParagraph"/>
        <w:numPr>
          <w:ilvl w:val="0"/>
          <w:numId w:val="25"/>
        </w:numPr>
      </w:pPr>
      <w:r w:rsidRPr="000F6BFC">
        <w:rPr>
          <w:b/>
          <w:i/>
        </w:rPr>
        <w:t>SMART</w:t>
      </w:r>
      <w:r w:rsidRPr="000F6BFC">
        <w:rPr>
          <w:b/>
        </w:rPr>
        <w:t xml:space="preserve"> Model</w:t>
      </w:r>
      <w:r w:rsidRPr="000F6BFC">
        <w:tab/>
      </w:r>
      <w:r w:rsidRPr="000F6BFC">
        <w:tab/>
        <w:t>–</w:t>
      </w:r>
      <w:r w:rsidRPr="000F6BFC">
        <w:tab/>
        <w:t>Full data processing in the Model.</w:t>
      </w:r>
    </w:p>
    <w:p w14:paraId="0083D900" w14:textId="760C15AF" w:rsidR="0092526E" w:rsidRPr="000F6BFC" w:rsidRDefault="0092526E" w:rsidP="0092526E">
      <w:r>
        <w:rPr>
          <w:i/>
        </w:rPr>
        <w:t>G</w:t>
      </w:r>
      <w:r w:rsidRPr="000F6BFC">
        <w:rPr>
          <w:i/>
        </w:rPr>
        <w:t>UI (Graphical User Interface)</w:t>
      </w:r>
      <w:r w:rsidRPr="000F6BFC">
        <w:t xml:space="preserve"> is the main interface between the user and the system. Its main role is to handle high-level UI interactions, which include displaying tasks, hashtag categories, command hints</w:t>
      </w:r>
      <w:ins w:id="1245" w:author="Kelvin Ang" w:date="2014-11-09T09:31:00Z">
        <w:r w:rsidR="00EB6A5E">
          <w:t xml:space="preserve"> and</w:t>
        </w:r>
      </w:ins>
      <w:del w:id="1246" w:author="Kelvin Ang" w:date="2014-11-09T09:31:00Z">
        <w:r w:rsidRPr="000F6BFC" w:rsidDel="00EB6A5E">
          <w:delText>,</w:delText>
        </w:r>
      </w:del>
      <w:r w:rsidRPr="000F6BFC">
        <w:t xml:space="preserve"> status messages</w:t>
      </w:r>
      <w:ins w:id="1247" w:author="Kelvin Ang" w:date="2014-11-09T09:32:00Z">
        <w:r w:rsidR="00EE27A2">
          <w:t>. It is also responsible for</w:t>
        </w:r>
      </w:ins>
      <w:ins w:id="1248" w:author="Kelvin Ang" w:date="2014-11-09T09:37:00Z">
        <w:r w:rsidR="00EE27A2">
          <w:t xml:space="preserve"> many </w:t>
        </w:r>
      </w:ins>
      <w:ins w:id="1249" w:author="Kelvin Ang" w:date="2014-11-09T09:39:00Z">
        <w:r w:rsidR="000B0CF3">
          <w:t xml:space="preserve">interactive </w:t>
        </w:r>
      </w:ins>
      <w:ins w:id="1250" w:author="Kelvin Ang" w:date="2014-11-09T09:37:00Z">
        <w:r w:rsidR="00EE27A2">
          <w:t>features like</w:t>
        </w:r>
      </w:ins>
      <w:ins w:id="1251" w:author="Kelvin Ang" w:date="2014-11-09T09:32:00Z">
        <w:r w:rsidR="00EE27A2">
          <w:t xml:space="preserve"> hotkeys</w:t>
        </w:r>
      </w:ins>
      <w:del w:id="1252" w:author="Kelvin Ang" w:date="2014-11-09T09:32:00Z">
        <w:r w:rsidRPr="000F6BFC" w:rsidDel="00EE27A2">
          <w:delText>,</w:delText>
        </w:r>
      </w:del>
      <w:del w:id="1253" w:author="Kelvin Ang" w:date="2014-11-09T09:33:00Z">
        <w:r w:rsidRPr="000F6BFC" w:rsidDel="00EE27A2">
          <w:delText xml:space="preserve"> and </w:delText>
        </w:r>
      </w:del>
      <w:ins w:id="1254" w:author="Kelvin Ang" w:date="2014-11-09T09:33:00Z">
        <w:r w:rsidR="00EE27A2">
          <w:t xml:space="preserve"> </w:t>
        </w:r>
      </w:ins>
      <w:del w:id="1255" w:author="Kelvin Ang" w:date="2014-11-09T09:34:00Z">
        <w:r w:rsidRPr="000F6BFC" w:rsidDel="00EE27A2">
          <w:delText xml:space="preserve">providing </w:delText>
        </w:r>
      </w:del>
      <w:ins w:id="1256" w:author="Kelvin Ang" w:date="2014-11-09T09:34:00Z">
        <w:r w:rsidR="00EE27A2">
          <w:t xml:space="preserve">and </w:t>
        </w:r>
      </w:ins>
      <w:r w:rsidRPr="000F6BFC">
        <w:t>autocomplete</w:t>
      </w:r>
      <w:del w:id="1257" w:author="Kelvin Ang" w:date="2014-11-09T09:34:00Z">
        <w:r w:rsidRPr="000F6BFC" w:rsidDel="00EE27A2">
          <w:delText xml:space="preserve"> functionality</w:delText>
        </w:r>
      </w:del>
      <w:r w:rsidRPr="000F6BFC">
        <w:t>. It relies on the Logic component for command execution, low-level decision-making and data processing.</w:t>
      </w:r>
    </w:p>
    <w:p w14:paraId="5D287E95" w14:textId="452201F3" w:rsidR="0092526E" w:rsidRPr="000F6BFC" w:rsidRDefault="0092526E" w:rsidP="0092526E">
      <w:r w:rsidRPr="000F6BFC">
        <w:rPr>
          <w:i/>
        </w:rPr>
        <w:t>Logic</w:t>
      </w:r>
      <w:r w:rsidRPr="000F6BFC">
        <w:t xml:space="preserve"> provides a variety of APIs (Application Programmable Interfaces) for </w:t>
      </w:r>
      <w:r w:rsidRPr="00050472">
        <w:rPr>
          <w:i/>
          <w:rPrChange w:id="1258" w:author="Kelvin Ang" w:date="2014-11-09T09:39:00Z">
            <w:rPr/>
          </w:rPrChange>
        </w:rPr>
        <w:t>GUI</w:t>
      </w:r>
      <w:r w:rsidRPr="000F6BFC">
        <w:t xml:space="preserve">. It handles parsing and execution of commands, generation of status, hint and autocomplete messages, filtration of task lists, </w:t>
      </w:r>
      <w:ins w:id="1259" w:author="Kelvin Ang" w:date="2014-11-09T09:41:00Z">
        <w:r w:rsidR="00050472">
          <w:t xml:space="preserve">tracking of display states, </w:t>
        </w:r>
      </w:ins>
      <w:r w:rsidRPr="000F6BFC">
        <w:t xml:space="preserve">and provision of logical data structures. It depends on </w:t>
      </w:r>
      <w:r w:rsidRPr="00F86FF5">
        <w:rPr>
          <w:i/>
        </w:rPr>
        <w:t>Storage</w:t>
      </w:r>
      <w:r w:rsidRPr="000F6BFC">
        <w:t xml:space="preserve"> for physical storage.</w:t>
      </w:r>
    </w:p>
    <w:p w14:paraId="758D1310" w14:textId="78E8B522" w:rsidR="0092526E" w:rsidRPr="00667E20" w:rsidRDefault="0092526E" w:rsidP="0092526E">
      <w:pPr>
        <w:rPr>
          <w:sz w:val="32"/>
          <w:szCs w:val="32"/>
        </w:rPr>
      </w:pPr>
      <w:r w:rsidRPr="000F6BFC">
        <w:rPr>
          <w:i/>
        </w:rPr>
        <w:t>Storage</w:t>
      </w:r>
      <w:r w:rsidRPr="000F6BFC">
        <w:t xml:space="preserve"> is responsible for persistent physical storage. Its functionalit</w:t>
      </w:r>
      <w:ins w:id="1260" w:author="Kelvin Ang" w:date="2014-11-09T09:42:00Z">
        <w:r w:rsidR="00396128">
          <w:t>ies</w:t>
        </w:r>
      </w:ins>
      <w:del w:id="1261" w:author="Kelvin Ang" w:date="2014-11-09T09:42:00Z">
        <w:r w:rsidRPr="000F6BFC" w:rsidDel="00396128">
          <w:delText>y</w:delText>
        </w:r>
      </w:del>
      <w:r w:rsidRPr="000F6BFC">
        <w:t xml:space="preserve"> include</w:t>
      </w:r>
      <w:del w:id="1262" w:author="Kelvin Ang" w:date="2014-11-09T09:42:00Z">
        <w:r w:rsidRPr="000F6BFC" w:rsidDel="00396128">
          <w:delText>s</w:delText>
        </w:r>
      </w:del>
      <w:r w:rsidRPr="000F6BFC">
        <w:t xml:space="preserve"> </w:t>
      </w:r>
      <w:r w:rsidRPr="00F86FF5">
        <w:rPr>
          <w:i/>
        </w:rPr>
        <w:t>JSON (JavaScript Object Notation)</w:t>
      </w:r>
      <w:r w:rsidRPr="000F6BFC">
        <w:t xml:space="preserve"> encoding and decoding of task lists and settings, as well as read/write operations for physical storage.</w:t>
      </w:r>
      <w:r w:rsidRPr="000F6BFC">
        <w:br w:type="page"/>
      </w:r>
    </w:p>
    <w:p w14:paraId="4021388F" w14:textId="0B8FCBC6" w:rsidR="0092526E" w:rsidRPr="00667E20" w:rsidRDefault="005A6019" w:rsidP="0092526E">
      <w:pPr>
        <w:pStyle w:val="Heading1"/>
      </w:pPr>
      <w:bookmarkStart w:id="1263" w:name="_Toc403221031"/>
      <w:bookmarkStart w:id="1264" w:name="_Toc403415112"/>
      <w:ins w:id="1265" w:author="Kelvin" w:date="2014-11-10T19:46:00Z">
        <w:r>
          <w:rPr>
            <w:sz w:val="144"/>
            <w:szCs w:val="144"/>
          </w:rPr>
          <w:lastRenderedPageBreak/>
          <w:t>3</w:t>
        </w:r>
      </w:ins>
      <w:del w:id="1266" w:author="Kelvin" w:date="2014-11-10T19:46:00Z">
        <w:r w:rsidR="005D4AD9" w:rsidDel="005A6019">
          <w:rPr>
            <w:sz w:val="144"/>
            <w:szCs w:val="144"/>
          </w:rPr>
          <w:delText>4</w:delText>
        </w:r>
      </w:del>
      <w:r w:rsidR="0092526E" w:rsidRPr="00667E20">
        <w:t>. Developing the Components</w:t>
      </w:r>
      <w:bookmarkEnd w:id="1263"/>
      <w:bookmarkEnd w:id="1264"/>
    </w:p>
    <w:p w14:paraId="5583A794" w14:textId="2689314A" w:rsidR="0092526E" w:rsidRPr="00C66F55" w:rsidRDefault="005A6019" w:rsidP="0092526E">
      <w:pPr>
        <w:pStyle w:val="Heading2"/>
      </w:pPr>
      <w:bookmarkStart w:id="1267" w:name="_Toc403221032"/>
      <w:bookmarkStart w:id="1268" w:name="_Toc403415113"/>
      <w:ins w:id="1269" w:author="Kelvin" w:date="2014-11-10T19:46:00Z">
        <w:r>
          <w:t>3</w:t>
        </w:r>
      </w:ins>
      <w:del w:id="1270" w:author="Kelvin" w:date="2014-11-10T19:46:00Z">
        <w:r w:rsidR="007958DE" w:rsidDel="005A6019">
          <w:delText>4</w:delText>
        </w:r>
      </w:del>
      <w:r w:rsidR="0092526E" w:rsidRPr="00C66F55">
        <w:t>.1 Graphical User Interface</w:t>
      </w:r>
      <w:bookmarkEnd w:id="1267"/>
      <w:bookmarkEnd w:id="1268"/>
    </w:p>
    <w:p w14:paraId="36C0CC9B" w14:textId="77777777" w:rsidR="0092526E" w:rsidRDefault="0092526E" w:rsidP="0092526E">
      <w:pPr>
        <w:keepNext/>
      </w:pPr>
      <w:r>
        <w:object w:dxaOrig="15660" w:dyaOrig="9975" w14:anchorId="09F22BB2">
          <v:shape id="_x0000_i1031" type="#_x0000_t75" style="width:457.5pt;height:172.5pt" o:ole="">
            <v:imagedata r:id="rId47" o:title="" cropbottom="34266f" cropleft="12664f"/>
          </v:shape>
          <o:OLEObject Type="Embed" ProgID="Visio.Drawing.15" ShapeID="_x0000_i1031" DrawAspect="Content" ObjectID="_1477158941" r:id="rId48"/>
        </w:object>
      </w:r>
    </w:p>
    <w:p w14:paraId="1D76291B" w14:textId="77777777" w:rsidR="0092526E" w:rsidRPr="00667E20" w:rsidRDefault="0092526E" w:rsidP="0092526E">
      <w:pPr>
        <w:pStyle w:val="Caption"/>
        <w:jc w:val="center"/>
        <w:rPr>
          <w:sz w:val="32"/>
          <w:szCs w:val="32"/>
        </w:rPr>
      </w:pPr>
      <w:r>
        <w:t xml:space="preserve">Figure </w:t>
      </w:r>
      <w:fldSimple w:instr=" SEQ Figure \* ARABIC ">
        <w:r w:rsidR="001E0091">
          <w:rPr>
            <w:noProof/>
          </w:rPr>
          <w:t>2</w:t>
        </w:r>
      </w:fldSimple>
      <w:r>
        <w:rPr>
          <w:noProof/>
        </w:rPr>
        <w:t xml:space="preserve"> –</w:t>
      </w:r>
      <w:r>
        <w:t xml:space="preserve"> Class Diagram of GUI Component</w:t>
      </w:r>
    </w:p>
    <w:p w14:paraId="5913BFA2" w14:textId="6A1E4523" w:rsidR="0092526E" w:rsidDel="00252BBC" w:rsidRDefault="0092526E" w:rsidP="0092526E">
      <w:pPr>
        <w:rPr>
          <w:del w:id="1271" w:author="Kelvin Ang" w:date="2014-11-09T09:44:00Z"/>
        </w:rPr>
      </w:pPr>
      <w:r w:rsidRPr="00584A25">
        <w:rPr>
          <w:i/>
        </w:rPr>
        <w:t>GUI</w:t>
      </w:r>
      <w:r>
        <w:rPr>
          <w:i/>
        </w:rPr>
        <w:t xml:space="preserve"> </w:t>
      </w:r>
      <w:r>
        <w:t xml:space="preserve">was designed using </w:t>
      </w:r>
      <w:del w:id="1272" w:author="Kelvin Ang" w:date="2014-11-09T09:45:00Z">
        <w:r w:rsidRPr="00F86FF5" w:rsidDel="00252BBC">
          <w:rPr>
            <w:i/>
          </w:rPr>
          <w:delText xml:space="preserve">JavaFx </w:delText>
        </w:r>
      </w:del>
      <w:ins w:id="1273" w:author="Kelvin Ang" w:date="2014-11-09T09:45:00Z">
        <w:r w:rsidR="00252BBC" w:rsidRPr="00F86FF5">
          <w:rPr>
            <w:i/>
          </w:rPr>
          <w:t>JavaF</w:t>
        </w:r>
        <w:r w:rsidR="00252BBC">
          <w:rPr>
            <w:i/>
          </w:rPr>
          <w:t>X</w:t>
        </w:r>
        <w:r w:rsidR="00252BBC" w:rsidRPr="00F86FF5">
          <w:rPr>
            <w:i/>
          </w:rPr>
          <w:t xml:space="preserve"> </w:t>
        </w:r>
      </w:ins>
      <w:r w:rsidRPr="00F86FF5">
        <w:rPr>
          <w:i/>
        </w:rPr>
        <w:t>Scene Builder</w:t>
      </w:r>
      <w:r>
        <w:t xml:space="preserve">. The class diagram of the component is shown in </w:t>
      </w:r>
      <w:r w:rsidRPr="00C66F55">
        <w:rPr>
          <w:b/>
        </w:rPr>
        <w:t>Figure 2</w:t>
      </w:r>
      <w:r>
        <w:t xml:space="preserve">. </w:t>
      </w:r>
      <w:r w:rsidRPr="00F53C2F">
        <w:rPr>
          <w:i/>
        </w:rPr>
        <w:t>UIController</w:t>
      </w:r>
      <w:r>
        <w:t xml:space="preserve"> implements the </w:t>
      </w:r>
      <w:r w:rsidRPr="00F53C2F">
        <w:rPr>
          <w:u w:val="single"/>
        </w:rPr>
        <w:t>Observer pattern</w:t>
      </w:r>
      <w:r>
        <w:t xml:space="preserve"> internally</w:t>
      </w:r>
      <w:ins w:id="1274" w:author="Kelvin Ang" w:date="2014-11-09T09:46:00Z">
        <w:r w:rsidR="00252BBC">
          <w:t xml:space="preserve"> to </w:t>
        </w:r>
      </w:ins>
      <w:del w:id="1275" w:author="Kelvin Ang" w:date="2014-11-09T09:46:00Z">
        <w:r w:rsidDel="00252BBC">
          <w:delText xml:space="preserve">, </w:delText>
        </w:r>
      </w:del>
      <w:r>
        <w:t>control</w:t>
      </w:r>
      <w:del w:id="1276" w:author="Kelvin Ang" w:date="2014-11-09T09:46:00Z">
        <w:r w:rsidDel="00252BBC">
          <w:delText>ling</w:delText>
        </w:r>
      </w:del>
      <w:r>
        <w:t xml:space="preserve"> the display elements </w:t>
      </w:r>
      <w:del w:id="1277" w:author="Kelvin Ang" w:date="2014-11-09T09:46:00Z">
        <w:r w:rsidDel="00252BBC">
          <w:delText xml:space="preserve">as well as </w:delText>
        </w:r>
      </w:del>
      <w:ins w:id="1278" w:author="Kelvin Ang" w:date="2014-11-09T09:46:00Z">
        <w:r w:rsidR="00252BBC">
          <w:t xml:space="preserve">and </w:t>
        </w:r>
      </w:ins>
      <w:r>
        <w:t>communicat</w:t>
      </w:r>
      <w:ins w:id="1279" w:author="Kelvin Ang" w:date="2014-11-09T09:46:00Z">
        <w:r w:rsidR="00252BBC">
          <w:t>e</w:t>
        </w:r>
      </w:ins>
      <w:del w:id="1280" w:author="Kelvin Ang" w:date="2014-11-09T09:46:00Z">
        <w:r w:rsidDel="00252BBC">
          <w:delText>ion</w:delText>
        </w:r>
      </w:del>
      <w:r>
        <w:t xml:space="preserve"> with </w:t>
      </w:r>
      <w:r>
        <w:rPr>
          <w:i/>
        </w:rPr>
        <w:t>Logic</w:t>
      </w:r>
      <w:r>
        <w:t>.</w:t>
      </w:r>
    </w:p>
    <w:p w14:paraId="2ACDE8C1" w14:textId="77777777" w:rsidR="00252BBC" w:rsidRDefault="0092526E">
      <w:pPr>
        <w:rPr>
          <w:ins w:id="1281" w:author="Kelvin Ang" w:date="2014-11-09T09:44:00Z"/>
        </w:rPr>
        <w:pPrChange w:id="1282" w:author="Kelvin Ang" w:date="2014-11-09T09:44:00Z">
          <w:pPr>
            <w:keepNext/>
          </w:pPr>
        </w:pPrChange>
      </w:pPr>
      <w:del w:id="1283" w:author="Kelvin Ang" w:date="2014-11-09T09:44:00Z">
        <w:r w:rsidRPr="00386CB7" w:rsidDel="00252BBC">
          <w:rPr>
            <w:b/>
          </w:rPr>
          <w:delText>Figure 3</w:delText>
        </w:r>
        <w:r w:rsidDel="00252BBC">
          <w:delText xml:space="preserve"> depicts </w:delText>
        </w:r>
      </w:del>
    </w:p>
    <w:p w14:paraId="65AB86FC" w14:textId="4F751A45" w:rsidR="0092526E" w:rsidRDefault="0092526E">
      <w:pPr>
        <w:pPrChange w:id="1284" w:author="Kelvin Ang" w:date="2014-11-09T09:44:00Z">
          <w:pPr>
            <w:keepNext/>
          </w:pPr>
        </w:pPrChange>
      </w:pPr>
      <w:del w:id="1285" w:author="Kelvin Ang" w:date="2014-11-09T09:44:00Z">
        <w:r w:rsidDel="00252BBC">
          <w:delText xml:space="preserve">the </w:delText>
        </w:r>
      </w:del>
      <w:ins w:id="1286" w:author="Kelvin Ang" w:date="2014-11-09T09:44:00Z">
        <w:r w:rsidR="00252BBC">
          <w:t xml:space="preserve">The </w:t>
        </w:r>
      </w:ins>
      <w:r>
        <w:t xml:space="preserve">interactions between the </w:t>
      </w:r>
      <w:r w:rsidRPr="00F86FF5">
        <w:rPr>
          <w:i/>
        </w:rPr>
        <w:t>User</w:t>
      </w:r>
      <w:r>
        <w:t xml:space="preserve">, </w:t>
      </w:r>
      <w:r w:rsidRPr="00F86FF5">
        <w:rPr>
          <w:i/>
        </w:rPr>
        <w:t>GUI</w:t>
      </w:r>
      <w:r>
        <w:t xml:space="preserve"> and </w:t>
      </w:r>
      <w:r w:rsidRPr="00F86FF5">
        <w:rPr>
          <w:i/>
        </w:rPr>
        <w:t>Logic</w:t>
      </w:r>
      <w:r>
        <w:t xml:space="preserve"> during initialization</w:t>
      </w:r>
      <w:ins w:id="1287" w:author="Kelvin Ang" w:date="2014-11-09T09:44:00Z">
        <w:r w:rsidR="00252BBC">
          <w:t xml:space="preserve"> is depicted in </w:t>
        </w:r>
        <w:r w:rsidR="00252BBC" w:rsidRPr="00252BBC">
          <w:rPr>
            <w:b/>
            <w:rPrChange w:id="1288" w:author="Kelvin Ang" w:date="2014-11-09T09:44:00Z">
              <w:rPr/>
            </w:rPrChange>
          </w:rPr>
          <w:t>Figure 3</w:t>
        </w:r>
        <w:r w:rsidR="00252BBC">
          <w:t>.</w:t>
        </w:r>
      </w:ins>
      <w:del w:id="1289" w:author="Kelvin Ang" w:date="2014-11-09T09:44:00Z">
        <w:r w:rsidRPr="000F6BFC" w:rsidDel="00252BBC">
          <w:delText>:</w:delText>
        </w:r>
      </w:del>
    </w:p>
    <w:p w14:paraId="00666949" w14:textId="2D2118C6" w:rsidR="0092526E" w:rsidRDefault="00540F5C" w:rsidP="0092526E">
      <w:pPr>
        <w:keepNext/>
        <w:jc w:val="center"/>
      </w:pPr>
      <w:r>
        <w:object w:dxaOrig="8311" w:dyaOrig="7486" w14:anchorId="2A8304E9">
          <v:shape id="_x0000_i1032" type="#_x0000_t75" style="width:264.75pt;height:217.5pt" o:ole="">
            <v:imagedata r:id="rId49" o:title="" cropbottom="5236f"/>
          </v:shape>
          <o:OLEObject Type="Embed" ProgID="Visio.Drawing.15" ShapeID="_x0000_i1032" DrawAspect="Content" ObjectID="_1477158942" r:id="rId50"/>
        </w:object>
      </w:r>
    </w:p>
    <w:p w14:paraId="73E1D308" w14:textId="77777777" w:rsidR="0092526E" w:rsidRPr="00667E20" w:rsidRDefault="0092526E" w:rsidP="0092526E">
      <w:pPr>
        <w:pStyle w:val="Caption"/>
        <w:jc w:val="center"/>
      </w:pPr>
      <w:r>
        <w:t xml:space="preserve">Figure </w:t>
      </w:r>
      <w:fldSimple w:instr=" SEQ Figure \* ARABIC ">
        <w:r w:rsidR="001E0091">
          <w:rPr>
            <w:noProof/>
          </w:rPr>
          <w:t>3</w:t>
        </w:r>
      </w:fldSimple>
      <w:r>
        <w:t xml:space="preserve"> – Sequence Diagram for Initialization</w:t>
      </w:r>
    </w:p>
    <w:p w14:paraId="3969DEFB" w14:textId="5ED3D472" w:rsidR="0092526E" w:rsidRDefault="0092526E" w:rsidP="0092526E">
      <w:pPr>
        <w:pStyle w:val="Caption"/>
        <w:jc w:val="center"/>
      </w:pPr>
      <w:r>
        <w:object w:dxaOrig="9930" w:dyaOrig="10966" w14:anchorId="7F602FCA">
          <v:shape id="_x0000_i1033" type="#_x0000_t75" style="width:438pt;height:483pt" o:ole="">
            <v:imagedata r:id="rId51" o:title=""/>
          </v:shape>
          <o:OLEObject Type="Embed" ProgID="Visio.Drawing.15" ShapeID="_x0000_i1033" DrawAspect="Content" ObjectID="_1477158943" r:id="rId52"/>
        </w:object>
      </w:r>
      <w:r>
        <w:t xml:space="preserve">Figure </w:t>
      </w:r>
      <w:fldSimple w:instr=" SEQ Figure \* ARABIC ">
        <w:r w:rsidR="001E0091">
          <w:rPr>
            <w:noProof/>
          </w:rPr>
          <w:t>4</w:t>
        </w:r>
      </w:fldSimple>
      <w:r>
        <w:t xml:space="preserve"> – Sequence Diagram for User Interactions</w:t>
      </w:r>
    </w:p>
    <w:p w14:paraId="2D9C1BD3" w14:textId="0563CB38" w:rsidR="0092526E" w:rsidRDefault="0092526E" w:rsidP="0092526E">
      <w:pPr>
        <w:rPr>
          <w:ins w:id="1290" w:author="Kelvin Ang" w:date="2014-11-09T09:55:00Z"/>
          <w:szCs w:val="24"/>
        </w:rPr>
      </w:pPr>
      <w:r w:rsidRPr="00386CB7">
        <w:rPr>
          <w:szCs w:val="24"/>
        </w:rPr>
        <w:t>The standard sequence</w:t>
      </w:r>
      <w:r>
        <w:rPr>
          <w:szCs w:val="24"/>
        </w:rPr>
        <w:t xml:space="preserve"> for generating hints and command execution</w:t>
      </w:r>
      <w:r w:rsidRPr="00386CB7">
        <w:rPr>
          <w:szCs w:val="24"/>
        </w:rPr>
        <w:t xml:space="preserve"> is depicted in </w:t>
      </w:r>
      <w:r w:rsidRPr="00386CB7">
        <w:rPr>
          <w:b/>
          <w:szCs w:val="24"/>
        </w:rPr>
        <w:t>Figure 4</w:t>
      </w:r>
      <w:r w:rsidRPr="00386CB7">
        <w:rPr>
          <w:szCs w:val="24"/>
        </w:rPr>
        <w:t>.</w:t>
      </w:r>
      <w:r>
        <w:rPr>
          <w:szCs w:val="24"/>
        </w:rPr>
        <w:t xml:space="preserve"> Each character entered will trigger the listener for the text field, which </w:t>
      </w:r>
      <w:del w:id="1291" w:author="Kelvin Ang" w:date="2014-11-09T09:51:00Z">
        <w:r w:rsidDel="00252BBC">
          <w:rPr>
            <w:szCs w:val="24"/>
          </w:rPr>
          <w:delText xml:space="preserve">calls </w:delText>
        </w:r>
        <w:r w:rsidRPr="00252BBC" w:rsidDel="00252BBC">
          <w:rPr>
            <w:rFonts w:ascii="Consolas" w:hAnsi="Consolas" w:cs="Consolas"/>
            <w:szCs w:val="20"/>
            <w:rPrChange w:id="1292" w:author="Kelvin Ang" w:date="2014-11-09T09:50:00Z">
              <w:rPr>
                <w:rFonts w:ascii="Consolas" w:hAnsi="Consolas" w:cs="Consolas"/>
                <w:sz w:val="20"/>
                <w:szCs w:val="20"/>
              </w:rPr>
            </w:rPrChange>
          </w:rPr>
          <w:delText>getMessageTyping(userInput)</w:delText>
        </w:r>
      </w:del>
      <w:ins w:id="1293" w:author="Kelvin Ang" w:date="2014-11-09T09:51:00Z">
        <w:r w:rsidR="00252BBC">
          <w:rPr>
            <w:szCs w:val="24"/>
          </w:rPr>
          <w:t>passes the user input to logic</w:t>
        </w:r>
      </w:ins>
      <w:r w:rsidRPr="00252BBC">
        <w:rPr>
          <w:sz w:val="24"/>
          <w:szCs w:val="24"/>
          <w:rPrChange w:id="1294" w:author="Kelvin Ang" w:date="2014-11-09T09:50:00Z">
            <w:rPr>
              <w:szCs w:val="24"/>
            </w:rPr>
          </w:rPrChange>
        </w:rPr>
        <w:t xml:space="preserve"> </w:t>
      </w:r>
      <w:r>
        <w:rPr>
          <w:szCs w:val="24"/>
        </w:rPr>
        <w:t xml:space="preserve">to generate a new hint. </w:t>
      </w:r>
      <w:ins w:id="1295" w:author="Kelvin Ang" w:date="2014-11-09T09:54:00Z">
        <w:r w:rsidR="00F25FB4">
          <w:rPr>
            <w:szCs w:val="24"/>
          </w:rPr>
          <w:t xml:space="preserve">When the user confirms the command, </w:t>
        </w:r>
      </w:ins>
      <w:del w:id="1296" w:author="Kelvin Ang" w:date="2014-11-09T09:54:00Z">
        <w:r w:rsidDel="00F25FB4">
          <w:rPr>
            <w:szCs w:val="24"/>
          </w:rPr>
          <w:delText>T</w:delText>
        </w:r>
      </w:del>
      <w:ins w:id="1297" w:author="Kelvin Ang" w:date="2014-11-09T09:54:00Z">
        <w:r w:rsidR="00F25FB4">
          <w:rPr>
            <w:szCs w:val="24"/>
          </w:rPr>
          <w:t>t</w:t>
        </w:r>
      </w:ins>
      <w:r>
        <w:rPr>
          <w:szCs w:val="24"/>
        </w:rPr>
        <w:t xml:space="preserve">he entire command string is sent to </w:t>
      </w:r>
      <w:r w:rsidRPr="007639F9">
        <w:rPr>
          <w:i/>
          <w:szCs w:val="24"/>
        </w:rPr>
        <w:t>Logic</w:t>
      </w:r>
      <w:r>
        <w:rPr>
          <w:szCs w:val="24"/>
        </w:rPr>
        <w:t xml:space="preserve"> </w:t>
      </w:r>
      <w:del w:id="1298" w:author="Kelvin Ang" w:date="2014-11-09T09:52:00Z">
        <w:r w:rsidDel="00252BBC">
          <w:rPr>
            <w:szCs w:val="24"/>
          </w:rPr>
          <w:delText xml:space="preserve">using the </w:delText>
        </w:r>
        <w:r w:rsidRPr="00584A25" w:rsidDel="00252BBC">
          <w:rPr>
            <w:rFonts w:ascii="Consolas" w:hAnsi="Consolas" w:cs="Consolas"/>
            <w:sz w:val="20"/>
            <w:szCs w:val="24"/>
          </w:rPr>
          <w:delText>processCommand(userInput)</w:delText>
        </w:r>
        <w:r w:rsidRPr="00584A25" w:rsidDel="00252BBC">
          <w:rPr>
            <w:sz w:val="20"/>
            <w:szCs w:val="24"/>
          </w:rPr>
          <w:delText xml:space="preserve"> </w:delText>
        </w:r>
        <w:r w:rsidDel="00252BBC">
          <w:rPr>
            <w:szCs w:val="24"/>
          </w:rPr>
          <w:delText xml:space="preserve">method </w:delText>
        </w:r>
      </w:del>
      <w:r>
        <w:rPr>
          <w:szCs w:val="24"/>
        </w:rPr>
        <w:t xml:space="preserve">without any preprocessing in the </w:t>
      </w:r>
      <w:r w:rsidRPr="007639F9">
        <w:rPr>
          <w:i/>
          <w:szCs w:val="24"/>
        </w:rPr>
        <w:t>GUI</w:t>
      </w:r>
      <w:r>
        <w:rPr>
          <w:szCs w:val="24"/>
        </w:rPr>
        <w:t>.</w:t>
      </w:r>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Change w:id="1299" w:author="Kelvin Ang" w:date="2014-11-09T09:59:00Z">
          <w:tblPr>
            <w:tblStyle w:val="TableGrid"/>
            <w:tblW w:w="0" w:type="auto"/>
            <w:tblLook w:val="04A0" w:firstRow="1" w:lastRow="0" w:firstColumn="1" w:lastColumn="0" w:noHBand="0" w:noVBand="1"/>
          </w:tblPr>
        </w:tblPrChange>
      </w:tblPr>
      <w:tblGrid>
        <w:gridCol w:w="750"/>
        <w:gridCol w:w="8826"/>
        <w:tblGridChange w:id="1300">
          <w:tblGrid>
            <w:gridCol w:w="4788"/>
            <w:gridCol w:w="4788"/>
          </w:tblGrid>
        </w:tblGridChange>
      </w:tblGrid>
      <w:tr w:rsidR="008B7A96" w14:paraId="70533E4B" w14:textId="77777777" w:rsidTr="008B7A96">
        <w:trPr>
          <w:ins w:id="1301" w:author="Kelvin Ang" w:date="2014-11-09T09:55:00Z"/>
        </w:trPr>
        <w:tc>
          <w:tcPr>
            <w:tcW w:w="738" w:type="dxa"/>
            <w:tcBorders>
              <w:top w:val="single" w:sz="4" w:space="0" w:color="auto"/>
              <w:left w:val="single" w:sz="4" w:space="0" w:color="auto"/>
              <w:bottom w:val="single" w:sz="4" w:space="0" w:color="auto"/>
            </w:tcBorders>
            <w:tcPrChange w:id="1302" w:author="Kelvin Ang" w:date="2014-11-09T09:59:00Z">
              <w:tcPr>
                <w:tcW w:w="4788" w:type="dxa"/>
              </w:tcPr>
            </w:tcPrChange>
          </w:tcPr>
          <w:p w14:paraId="0E05A7D7" w14:textId="4489BD28" w:rsidR="008B7A96" w:rsidRPr="008B7A96" w:rsidRDefault="008B7A96" w:rsidP="0092526E">
            <w:pPr>
              <w:rPr>
                <w:ins w:id="1303" w:author="Kelvin Ang" w:date="2014-11-09T09:55:00Z"/>
                <w:b/>
                <w:szCs w:val="24"/>
                <w:rPrChange w:id="1304" w:author="Kelvin Ang" w:date="2014-11-09T09:55:00Z">
                  <w:rPr>
                    <w:ins w:id="1305" w:author="Kelvin Ang" w:date="2014-11-09T09:55:00Z"/>
                    <w:szCs w:val="24"/>
                  </w:rPr>
                </w:rPrChange>
              </w:rPr>
            </w:pPr>
            <w:ins w:id="1306" w:author="Kelvin Ang" w:date="2014-11-09T09:55:00Z">
              <w:r w:rsidRPr="008B7A96">
                <w:rPr>
                  <w:b/>
                  <w:szCs w:val="24"/>
                  <w:rPrChange w:id="1307" w:author="Kelvin Ang" w:date="2014-11-09T09:55:00Z">
                    <w:rPr>
                      <w:szCs w:val="24"/>
                    </w:rPr>
                  </w:rPrChange>
                </w:rPr>
                <w:t>Note:</w:t>
              </w:r>
            </w:ins>
          </w:p>
        </w:tc>
        <w:tc>
          <w:tcPr>
            <w:tcW w:w="8838" w:type="dxa"/>
            <w:tcBorders>
              <w:top w:val="single" w:sz="4" w:space="0" w:color="auto"/>
              <w:bottom w:val="single" w:sz="4" w:space="0" w:color="auto"/>
              <w:right w:val="single" w:sz="4" w:space="0" w:color="auto"/>
            </w:tcBorders>
            <w:tcPrChange w:id="1308" w:author="Kelvin Ang" w:date="2014-11-09T09:59:00Z">
              <w:tcPr>
                <w:tcW w:w="4788" w:type="dxa"/>
              </w:tcPr>
            </w:tcPrChange>
          </w:tcPr>
          <w:p w14:paraId="0A04AC50" w14:textId="19FCBBC4" w:rsidR="008B7A96" w:rsidRDefault="008B7A96" w:rsidP="00CC5F57">
            <w:pPr>
              <w:rPr>
                <w:ins w:id="1309" w:author="Kelvin Ang" w:date="2014-11-09T09:55:00Z"/>
                <w:szCs w:val="24"/>
              </w:rPr>
            </w:pPr>
            <w:ins w:id="1310" w:author="Kelvin Ang" w:date="2014-11-09T09:55:00Z">
              <w:r>
                <w:rPr>
                  <w:szCs w:val="24"/>
                </w:rPr>
                <w:t xml:space="preserve">The </w:t>
              </w:r>
              <w:r w:rsidRPr="008B7A96">
                <w:rPr>
                  <w:b/>
                  <w:szCs w:val="24"/>
                  <w:rPrChange w:id="1311" w:author="Kelvin Ang" w:date="2014-11-09T09:59:00Z">
                    <w:rPr>
                      <w:i/>
                      <w:szCs w:val="24"/>
                    </w:rPr>
                  </w:rPrChange>
                </w:rPr>
                <w:t>Hashtag</w:t>
              </w:r>
              <w:r>
                <w:rPr>
                  <w:szCs w:val="24"/>
                </w:rPr>
                <w:t xml:space="preserve"> and </w:t>
              </w:r>
              <w:r w:rsidRPr="008B7A96">
                <w:rPr>
                  <w:b/>
                  <w:szCs w:val="24"/>
                  <w:rPrChange w:id="1312" w:author="Kelvin Ang" w:date="2014-11-09T09:59:00Z">
                    <w:rPr>
                      <w:i/>
                      <w:szCs w:val="24"/>
                    </w:rPr>
                  </w:rPrChange>
                </w:rPr>
                <w:t>Task</w:t>
              </w:r>
              <w:r>
                <w:rPr>
                  <w:szCs w:val="24"/>
                </w:rPr>
                <w:t xml:space="preserve"> lists need to be refreshed with most successful commands, with the exception of repeated search or repeated category selection. Therefore, the </w:t>
              </w:r>
              <w:r w:rsidRPr="00CC5F57">
                <w:rPr>
                  <w:szCs w:val="24"/>
                  <w:u w:val="single"/>
                </w:rPr>
                <w:t xml:space="preserve">Observer </w:t>
              </w:r>
            </w:ins>
            <w:ins w:id="1313" w:author="Kelvin Ang" w:date="2014-11-09T09:59:00Z">
              <w:r w:rsidRPr="008B7A96">
                <w:rPr>
                  <w:szCs w:val="24"/>
                  <w:u w:val="single"/>
                  <w:rPrChange w:id="1314" w:author="Kelvin Ang" w:date="2014-11-09T09:59:00Z">
                    <w:rPr>
                      <w:szCs w:val="24"/>
                    </w:rPr>
                  </w:rPrChange>
                </w:rPr>
                <w:t>P</w:t>
              </w:r>
            </w:ins>
            <w:ins w:id="1315" w:author="Kelvin Ang" w:date="2014-11-09T09:55:00Z">
              <w:r w:rsidRPr="00CC5F57">
                <w:rPr>
                  <w:szCs w:val="24"/>
                  <w:u w:val="single"/>
                </w:rPr>
                <w:t>attern</w:t>
              </w:r>
              <w:r>
                <w:rPr>
                  <w:szCs w:val="24"/>
                </w:rPr>
                <w:t xml:space="preserve"> is not required between </w:t>
              </w:r>
              <w:r w:rsidRPr="00CC5F57">
                <w:rPr>
                  <w:i/>
                  <w:szCs w:val="24"/>
                </w:rPr>
                <w:t>Logic</w:t>
              </w:r>
              <w:r>
                <w:rPr>
                  <w:szCs w:val="24"/>
                </w:rPr>
                <w:t xml:space="preserve"> and </w:t>
              </w:r>
              <w:r w:rsidRPr="00CC5F57">
                <w:rPr>
                  <w:i/>
                  <w:szCs w:val="24"/>
                </w:rPr>
                <w:t>GUI</w:t>
              </w:r>
              <w:r>
                <w:rPr>
                  <w:szCs w:val="24"/>
                </w:rPr>
                <w:t>.</w:t>
              </w:r>
            </w:ins>
          </w:p>
        </w:tc>
      </w:tr>
    </w:tbl>
    <w:p w14:paraId="3F1323C6" w14:textId="77777777" w:rsidR="008B7A96" w:rsidRDefault="008B7A96" w:rsidP="0092526E">
      <w:pPr>
        <w:rPr>
          <w:szCs w:val="24"/>
        </w:rPr>
      </w:pPr>
    </w:p>
    <w:tbl>
      <w:tblPr>
        <w:tblStyle w:val="TableGrid"/>
        <w:tblW w:w="0" w:type="auto"/>
        <w:tblLook w:val="04A0" w:firstRow="1" w:lastRow="0" w:firstColumn="1" w:lastColumn="0" w:noHBand="0" w:noVBand="1"/>
      </w:tblPr>
      <w:tblGrid>
        <w:gridCol w:w="9576"/>
      </w:tblGrid>
      <w:tr w:rsidR="0092526E" w:rsidDel="008B7A96" w14:paraId="47E82656" w14:textId="55934EDB" w:rsidTr="000F5FA9">
        <w:trPr>
          <w:del w:id="1316" w:author="Kelvin Ang" w:date="2014-11-09T09:55:00Z"/>
        </w:trPr>
        <w:tc>
          <w:tcPr>
            <w:tcW w:w="9576" w:type="dxa"/>
          </w:tcPr>
          <w:p w14:paraId="58E442EB" w14:textId="5E8CAB45" w:rsidR="0092526E" w:rsidDel="008B7A96" w:rsidRDefault="0092526E" w:rsidP="00CC5F57">
            <w:pPr>
              <w:ind w:left="630" w:hanging="630"/>
              <w:rPr>
                <w:del w:id="1317" w:author="Kelvin Ang" w:date="2014-11-09T09:55:00Z"/>
                <w:szCs w:val="24"/>
              </w:rPr>
            </w:pPr>
            <w:del w:id="1318" w:author="Kelvin Ang" w:date="2014-11-09T09:55:00Z">
              <w:r w:rsidRPr="00252BBC" w:rsidDel="008B7A96">
                <w:rPr>
                  <w:b/>
                  <w:szCs w:val="24"/>
                  <w:rPrChange w:id="1319" w:author="Kelvin Ang" w:date="2014-11-09T09:48:00Z">
                    <w:rPr>
                      <w:szCs w:val="24"/>
                    </w:rPr>
                  </w:rPrChange>
                </w:rPr>
                <w:delText>Note:</w:delText>
              </w:r>
              <w:r w:rsidDel="008B7A96">
                <w:rPr>
                  <w:szCs w:val="24"/>
                </w:rPr>
                <w:delText xml:space="preserve"> The </w:delText>
              </w:r>
              <w:r w:rsidRPr="00045AC0" w:rsidDel="008B7A96">
                <w:rPr>
                  <w:i/>
                  <w:szCs w:val="24"/>
                </w:rPr>
                <w:delText>Hashtag</w:delText>
              </w:r>
              <w:r w:rsidDel="008B7A96">
                <w:rPr>
                  <w:szCs w:val="24"/>
                </w:rPr>
                <w:delText xml:space="preserve"> and </w:delText>
              </w:r>
              <w:r w:rsidRPr="00045AC0" w:rsidDel="008B7A96">
                <w:rPr>
                  <w:i/>
                  <w:szCs w:val="24"/>
                </w:rPr>
                <w:delText>Task</w:delText>
              </w:r>
              <w:r w:rsidDel="008B7A96">
                <w:rPr>
                  <w:szCs w:val="24"/>
                </w:rPr>
                <w:delText xml:space="preserve"> lists need to be refreshed with most successful commands, with the exception of repeated search or repeated category selection. Therefore, the </w:delText>
              </w:r>
              <w:r w:rsidRPr="00F53C2F" w:rsidDel="008B7A96">
                <w:rPr>
                  <w:szCs w:val="24"/>
                  <w:u w:val="single"/>
                </w:rPr>
                <w:delText>Observer pattern</w:delText>
              </w:r>
              <w:r w:rsidDel="008B7A96">
                <w:rPr>
                  <w:szCs w:val="24"/>
                </w:rPr>
                <w:delText xml:space="preserve"> is not required between </w:delText>
              </w:r>
              <w:r w:rsidRPr="008F22D0" w:rsidDel="008B7A96">
                <w:rPr>
                  <w:i/>
                  <w:szCs w:val="24"/>
                </w:rPr>
                <w:delText>Logic</w:delText>
              </w:r>
              <w:r w:rsidDel="008B7A96">
                <w:rPr>
                  <w:szCs w:val="24"/>
                </w:rPr>
                <w:delText xml:space="preserve"> and </w:delText>
              </w:r>
              <w:r w:rsidRPr="008F22D0" w:rsidDel="008B7A96">
                <w:rPr>
                  <w:i/>
                  <w:szCs w:val="24"/>
                </w:rPr>
                <w:delText>GUI</w:delText>
              </w:r>
              <w:r w:rsidDel="008B7A96">
                <w:rPr>
                  <w:szCs w:val="24"/>
                </w:rPr>
                <w:delText>.</w:delText>
              </w:r>
            </w:del>
          </w:p>
        </w:tc>
      </w:tr>
    </w:tbl>
    <w:p w14:paraId="0A79CC03" w14:textId="6ACFF297" w:rsidR="00540F5C" w:rsidDel="002B018F" w:rsidRDefault="00540F5C" w:rsidP="00540F5C">
      <w:pPr>
        <w:pStyle w:val="Heading2"/>
        <w:rPr>
          <w:del w:id="1320" w:author="zhen yu" w:date="2014-11-09T00:34:00Z"/>
        </w:rPr>
      </w:pPr>
      <w:bookmarkStart w:id="1321" w:name="_Toc403221033"/>
    </w:p>
    <w:p w14:paraId="30137979" w14:textId="7834ACDC" w:rsidR="0092526E" w:rsidRPr="00540F5C" w:rsidRDefault="005A6019" w:rsidP="00540F5C">
      <w:pPr>
        <w:pStyle w:val="Heading2"/>
      </w:pPr>
      <w:bookmarkStart w:id="1322" w:name="_Toc403415114"/>
      <w:ins w:id="1323" w:author="Kelvin" w:date="2014-11-10T19:46:00Z">
        <w:r>
          <w:t>3</w:t>
        </w:r>
      </w:ins>
      <w:del w:id="1324" w:author="Kelvin" w:date="2014-11-10T19:46:00Z">
        <w:r w:rsidR="007958DE" w:rsidDel="005A6019">
          <w:delText>4</w:delText>
        </w:r>
      </w:del>
      <w:r w:rsidR="0092526E" w:rsidRPr="00540F5C">
        <w:t>.2 Logic</w:t>
      </w:r>
      <w:bookmarkEnd w:id="1321"/>
      <w:bookmarkEnd w:id="1322"/>
    </w:p>
    <w:p w14:paraId="25F05403" w14:textId="77777777" w:rsidR="00B6342D" w:rsidRDefault="00B6342D" w:rsidP="0092526E">
      <w:pPr>
        <w:pStyle w:val="Caption"/>
        <w:jc w:val="center"/>
      </w:pPr>
      <w:r>
        <w:object w:dxaOrig="14731" w:dyaOrig="10186" w14:anchorId="28164DB9">
          <v:shape id="_x0000_i1034" type="#_x0000_t75" style="width:396.75pt;height:267pt" o:ole="">
            <v:imagedata r:id="rId53" o:title="" cropbottom="13632f" cropleft="12456f"/>
          </v:shape>
          <o:OLEObject Type="Embed" ProgID="Visio.Drawing.15" ShapeID="_x0000_i1034" DrawAspect="Content" ObjectID="_1477158944" r:id="rId54"/>
        </w:object>
      </w:r>
    </w:p>
    <w:p w14:paraId="7627F4B0" w14:textId="0FD3CADD" w:rsidR="0092526E" w:rsidRPr="00B9366F" w:rsidRDefault="0092526E" w:rsidP="0092526E">
      <w:pPr>
        <w:pStyle w:val="Caption"/>
        <w:jc w:val="center"/>
      </w:pPr>
      <w:r w:rsidRPr="00B9366F">
        <w:t xml:space="preserve">Figure </w:t>
      </w:r>
      <w:fldSimple w:instr=" SEQ Figure \* ARABIC ">
        <w:r w:rsidR="001E0091">
          <w:rPr>
            <w:noProof/>
          </w:rPr>
          <w:t>5</w:t>
        </w:r>
      </w:fldSimple>
      <w:r w:rsidRPr="00B9366F">
        <w:t xml:space="preserve"> – Class Diagram of Logic Component</w:t>
      </w:r>
    </w:p>
    <w:p w14:paraId="75E30D0E" w14:textId="4D58D3F5" w:rsidR="0092526E" w:rsidRDefault="0092526E" w:rsidP="0092526E">
      <w:pPr>
        <w:keepNext/>
      </w:pPr>
      <w:r w:rsidRPr="000F6BFC">
        <w:rPr>
          <w:i/>
        </w:rPr>
        <w:t>Logic</w:t>
      </w:r>
      <w:r w:rsidRPr="000F6BFC">
        <w:t xml:space="preserve"> is based on the </w:t>
      </w:r>
      <w:r w:rsidRPr="000F6BFC">
        <w:rPr>
          <w:u w:val="single"/>
        </w:rPr>
        <w:t>Façade pattern</w:t>
      </w:r>
      <w:r w:rsidRPr="000F6BFC">
        <w:t xml:space="preserve">. </w:t>
      </w:r>
      <w:r w:rsidRPr="000F6BFC">
        <w:rPr>
          <w:i/>
        </w:rPr>
        <w:t>Logic Controller</w:t>
      </w:r>
      <w:r w:rsidRPr="000F6BFC">
        <w:t xml:space="preserve"> abstracts the complexities of the </w:t>
      </w:r>
      <w:r w:rsidRPr="000F6BFC">
        <w:rPr>
          <w:i/>
        </w:rPr>
        <w:t>Logic Subsystem</w:t>
      </w:r>
      <w:r w:rsidRPr="000F6BFC">
        <w:t xml:space="preserve"> from the </w:t>
      </w:r>
      <w:r w:rsidRPr="008F22D0">
        <w:rPr>
          <w:i/>
        </w:rPr>
        <w:t>GUI</w:t>
      </w:r>
      <w:r w:rsidRPr="000F6BFC">
        <w:t xml:space="preserve"> by acting as an intermediary.</w:t>
      </w:r>
      <w:r>
        <w:t xml:space="preserve"> </w:t>
      </w:r>
      <w:del w:id="1325" w:author="Kelvin Ang" w:date="2014-11-09T10:01:00Z">
        <w:r w:rsidDel="00890FE4">
          <w:delText xml:space="preserve">The </w:delText>
        </w:r>
      </w:del>
      <w:ins w:id="1326" w:author="Kelvin Ang" w:date="2014-11-09T10:01:00Z">
        <w:r w:rsidR="00890FE4">
          <w:t xml:space="preserve">The </w:t>
        </w:r>
      </w:ins>
      <w:r w:rsidRPr="00890FE4">
        <w:rPr>
          <w:i/>
          <w:rPrChange w:id="1327" w:author="Kelvin Ang" w:date="2014-11-09T10:01:00Z">
            <w:rPr/>
          </w:rPrChange>
        </w:rPr>
        <w:t>Logic</w:t>
      </w:r>
      <w:r>
        <w:t xml:space="preserve"> </w:t>
      </w:r>
      <w:ins w:id="1328" w:author="Kelvin Ang" w:date="2014-11-09T10:01:00Z">
        <w:r w:rsidR="00890FE4">
          <w:t xml:space="preserve">class diagram </w:t>
        </w:r>
      </w:ins>
      <w:del w:id="1329" w:author="Kelvin Ang" w:date="2014-11-09T10:01:00Z">
        <w:r w:rsidDel="00890FE4">
          <w:delText xml:space="preserve">component </w:delText>
        </w:r>
      </w:del>
      <w:r>
        <w:t xml:space="preserve">is </w:t>
      </w:r>
      <w:del w:id="1330" w:author="Kelvin Ang" w:date="2014-11-09T10:01:00Z">
        <w:r w:rsidDel="00890FE4">
          <w:delText xml:space="preserve">depicted </w:delText>
        </w:r>
      </w:del>
      <w:ins w:id="1331" w:author="Kelvin Ang" w:date="2014-11-09T10:01:00Z">
        <w:r w:rsidR="00890FE4">
          <w:t xml:space="preserve">shown </w:t>
        </w:r>
      </w:ins>
      <w:r>
        <w:t xml:space="preserve">in </w:t>
      </w:r>
      <w:r w:rsidRPr="00A268BA">
        <w:rPr>
          <w:b/>
        </w:rPr>
        <w:t>Figure 5</w:t>
      </w:r>
      <w:r>
        <w:t>.</w:t>
      </w:r>
    </w:p>
    <w:p w14:paraId="0EEA0DD1" w14:textId="63C833CC" w:rsidR="00B6342D" w:rsidRDefault="0092526E" w:rsidP="00B6342D">
      <w:pPr>
        <w:keepNext/>
      </w:pPr>
      <w:r w:rsidRPr="008F22D0">
        <w:rPr>
          <w:i/>
        </w:rPr>
        <w:t>Logic</w:t>
      </w:r>
      <w:r>
        <w:t xml:space="preserve">’s role is to provide all necessary backend functionality for the </w:t>
      </w:r>
      <w:r w:rsidRPr="008F22D0">
        <w:rPr>
          <w:i/>
        </w:rPr>
        <w:t>GUI</w:t>
      </w:r>
      <w:r>
        <w:t>, including command parsing, hints generation,</w:t>
      </w:r>
      <w:ins w:id="1332" w:author="Kelvin Ang" w:date="2014-11-09T10:02:00Z">
        <w:r w:rsidR="00890FE4">
          <w:t xml:space="preserve"> list processing,</w:t>
        </w:r>
      </w:ins>
      <w:r>
        <w:t xml:space="preserve"> and display state maintenance. These functionalities are achieved by relaying method calls to </w:t>
      </w:r>
      <w:r w:rsidRPr="005D4AD9">
        <w:rPr>
          <w:i/>
        </w:rPr>
        <w:t>ActionHintSystem</w:t>
      </w:r>
      <w:r>
        <w:t xml:space="preserve"> and </w:t>
      </w:r>
      <w:r w:rsidRPr="005D4AD9">
        <w:rPr>
          <w:i/>
        </w:rPr>
        <w:t>TaskManager</w:t>
      </w:r>
      <w:r>
        <w:t>.</w:t>
      </w:r>
    </w:p>
    <w:p w14:paraId="0CBE59F3" w14:textId="6F14E6E6" w:rsidR="0092526E" w:rsidRDefault="0092526E" w:rsidP="0092526E">
      <w:pPr>
        <w:keepNext/>
      </w:pPr>
      <w:r>
        <w:t xml:space="preserve">A quick overview of the methods specified by the </w:t>
      </w:r>
      <w:r>
        <w:rPr>
          <w:i/>
        </w:rPr>
        <w:t>Logic</w:t>
      </w:r>
      <w:r>
        <w:t xml:space="preserve"> interface is shown</w:t>
      </w:r>
      <w:ins w:id="1333" w:author="Kelvin Ang" w:date="2014-11-09T10:29:00Z">
        <w:r w:rsidR="000F4480">
          <w:t xml:space="preserve"> below:</w:t>
        </w:r>
      </w:ins>
      <w:del w:id="1334" w:author="Kelvin Ang" w:date="2014-11-09T10:29:00Z">
        <w:r w:rsidDel="000F4480">
          <w:delText xml:space="preserve"> in </w:delText>
        </w:r>
      </w:del>
      <w:del w:id="1335" w:author="Kelvin Ang" w:date="2014-11-09T10:14:00Z">
        <w:r w:rsidRPr="00F53C2F" w:rsidDel="00BC6930">
          <w:rPr>
            <w:b/>
          </w:rPr>
          <w:delText>Figure 6</w:delText>
        </w:r>
      </w:del>
      <w:del w:id="1336" w:author="Kelvin Ang" w:date="2014-11-09T10:02:00Z">
        <w:r w:rsidDel="00890FE4">
          <w:delText>:</w:delText>
        </w:r>
      </w:del>
    </w:p>
    <w:tbl>
      <w:tblPr>
        <w:tblStyle w:val="GridTable4-Accent51"/>
        <w:tblW w:w="0" w:type="auto"/>
        <w:jc w:val="center"/>
        <w:tblLook w:val="04A0" w:firstRow="1" w:lastRow="0" w:firstColumn="1" w:lastColumn="0" w:noHBand="0" w:noVBand="1"/>
        <w:tblPrChange w:id="1337" w:author="Kelvin Ang" w:date="2014-11-09T10:03:00Z">
          <w:tblPr>
            <w:tblStyle w:val="GridTable4-Accent51"/>
            <w:tblW w:w="0" w:type="auto"/>
            <w:jc w:val="center"/>
            <w:tblLook w:val="04A0" w:firstRow="1" w:lastRow="0" w:firstColumn="1" w:lastColumn="0" w:noHBand="0" w:noVBand="1"/>
          </w:tblPr>
        </w:tblPrChange>
      </w:tblPr>
      <w:tblGrid>
        <w:gridCol w:w="3978"/>
        <w:gridCol w:w="5598"/>
        <w:tblGridChange w:id="1338">
          <w:tblGrid>
            <w:gridCol w:w="3652"/>
            <w:gridCol w:w="4803"/>
          </w:tblGrid>
        </w:tblGridChange>
      </w:tblGrid>
      <w:tr w:rsidR="0092526E" w:rsidRPr="000F6BFC" w14:paraId="64205337" w14:textId="77777777" w:rsidTr="00552328">
        <w:trPr>
          <w:cnfStyle w:val="100000000000" w:firstRow="1" w:lastRow="0" w:firstColumn="0" w:lastColumn="0" w:oddVBand="0" w:evenVBand="0" w:oddHBand="0" w:evenHBand="0" w:firstRowFirstColumn="0" w:firstRowLastColumn="0" w:lastRowFirstColumn="0" w:lastRowLastColumn="0"/>
          <w:jc w:val="center"/>
          <w:trPrChange w:id="1339"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340" w:author="Kelvin Ang" w:date="2014-11-09T10:03:00Z">
              <w:tcPr>
                <w:tcW w:w="3652" w:type="dxa"/>
              </w:tcPr>
            </w:tcPrChange>
          </w:tcPr>
          <w:p w14:paraId="7D8D6C15" w14:textId="77777777"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5598" w:type="dxa"/>
            <w:tcPrChange w:id="1341" w:author="Kelvin Ang" w:date="2014-11-09T10:03:00Z">
              <w:tcPr>
                <w:tcW w:w="4803" w:type="dxa"/>
              </w:tcPr>
            </w:tcPrChange>
          </w:tcPr>
          <w:p w14:paraId="3578534C"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81FB36" w14:textId="77777777" w:rsidTr="00552328">
        <w:trPr>
          <w:cnfStyle w:val="000000100000" w:firstRow="0" w:lastRow="0" w:firstColumn="0" w:lastColumn="0" w:oddVBand="0" w:evenVBand="0" w:oddHBand="1" w:evenHBand="0" w:firstRowFirstColumn="0" w:firstRowLastColumn="0" w:lastRowFirstColumn="0" w:lastRowLastColumn="0"/>
          <w:jc w:val="center"/>
          <w:trPrChange w:id="1342"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343" w:author="Kelvin Ang" w:date="2014-11-09T10:03:00Z">
              <w:tcPr>
                <w:tcW w:w="3652" w:type="dxa"/>
              </w:tcPr>
            </w:tcPrChange>
          </w:tcPr>
          <w:p w14:paraId="47253F32" w14:textId="4640E8A8"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44" w:author="Kelvin Ang" w:date="2014-11-09T10:03:00Z">
                  <w:rPr>
                    <w:b w:val="0"/>
                  </w:rPr>
                </w:rPrChange>
              </w:rPr>
            </w:pPr>
            <w:r w:rsidRPr="00890FE4">
              <w:rPr>
                <w:rFonts w:ascii="Consolas" w:hAnsi="Consolas" w:cs="Consolas"/>
                <w:sz w:val="20"/>
                <w:szCs w:val="20"/>
                <w:rPrChange w:id="1345" w:author="Kelvin Ang" w:date="2014-11-09T10:03:00Z">
                  <w:rPr/>
                </w:rPrChange>
              </w:rPr>
              <w:t>processCommand(String): Message</w:t>
            </w:r>
          </w:p>
        </w:tc>
        <w:tc>
          <w:tcPr>
            <w:tcW w:w="5598" w:type="dxa"/>
            <w:tcPrChange w:id="1346" w:author="Kelvin Ang" w:date="2014-11-09T10:03:00Z">
              <w:tcPr>
                <w:tcW w:w="4803" w:type="dxa"/>
              </w:tcPr>
            </w:tcPrChange>
          </w:tcPr>
          <w:p w14:paraId="7AF62F5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t>Parses, interprets, and executes a user command.</w:t>
            </w:r>
          </w:p>
        </w:tc>
      </w:tr>
      <w:tr w:rsidR="0092526E" w:rsidRPr="000F6BFC" w14:paraId="604177BC" w14:textId="77777777" w:rsidTr="00552328">
        <w:trPr>
          <w:jc w:val="center"/>
          <w:trPrChange w:id="1347"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348" w:author="Kelvin Ang" w:date="2014-11-09T10:03:00Z">
              <w:tcPr>
                <w:tcW w:w="3652" w:type="dxa"/>
              </w:tcPr>
            </w:tcPrChange>
          </w:tcPr>
          <w:p w14:paraId="028F16DF" w14:textId="432A6221" w:rsidR="0092526E" w:rsidRPr="00890FE4" w:rsidRDefault="0092526E" w:rsidP="000F5FA9">
            <w:pPr>
              <w:rPr>
                <w:rFonts w:ascii="Consolas" w:hAnsi="Consolas" w:cs="Consolas"/>
                <w:b w:val="0"/>
                <w:sz w:val="20"/>
                <w:szCs w:val="20"/>
                <w:rPrChange w:id="1349" w:author="Kelvin Ang" w:date="2014-11-09T10:03:00Z">
                  <w:rPr>
                    <w:b w:val="0"/>
                  </w:rPr>
                </w:rPrChange>
              </w:rPr>
            </w:pPr>
            <w:r w:rsidRPr="00890FE4">
              <w:rPr>
                <w:rFonts w:ascii="Consolas" w:hAnsi="Consolas" w:cs="Consolas"/>
                <w:sz w:val="20"/>
                <w:szCs w:val="20"/>
                <w:rPrChange w:id="1350" w:author="Kelvin Ang" w:date="2014-11-09T10:03:00Z">
                  <w:rPr/>
                </w:rPrChange>
              </w:rPr>
              <w:t>getMessageTyping(String): Message</w:t>
            </w:r>
          </w:p>
        </w:tc>
        <w:tc>
          <w:tcPr>
            <w:tcW w:w="5598" w:type="dxa"/>
            <w:tcPrChange w:id="1351" w:author="Kelvin Ang" w:date="2014-11-09T10:03:00Z">
              <w:tcPr>
                <w:tcW w:w="4803" w:type="dxa"/>
              </w:tcPr>
            </w:tcPrChange>
          </w:tcPr>
          <w:p w14:paraId="466D0ABB" w14:textId="7F713DE9"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t>Generate</w:t>
            </w:r>
            <w:ins w:id="1352" w:author="Kelvin Ang" w:date="2014-11-09T10:05:00Z">
              <w:r w:rsidR="009E298B">
                <w:t>s</w:t>
              </w:r>
            </w:ins>
            <w:r>
              <w:t xml:space="preserve"> a dynamic hint based on the current user command.</w:t>
            </w:r>
          </w:p>
        </w:tc>
      </w:tr>
      <w:tr w:rsidR="0092526E" w:rsidRPr="000F6BFC" w14:paraId="654D3C29" w14:textId="77777777" w:rsidTr="00552328">
        <w:trPr>
          <w:cnfStyle w:val="000000100000" w:firstRow="0" w:lastRow="0" w:firstColumn="0" w:lastColumn="0" w:oddVBand="0" w:evenVBand="0" w:oddHBand="1" w:evenHBand="0" w:firstRowFirstColumn="0" w:firstRowLastColumn="0" w:lastRowFirstColumn="0" w:lastRowLastColumn="0"/>
          <w:jc w:val="center"/>
          <w:trPrChange w:id="1353"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354" w:author="Kelvin Ang" w:date="2014-11-09T10:03:00Z">
              <w:tcPr>
                <w:tcW w:w="3652" w:type="dxa"/>
              </w:tcPr>
            </w:tcPrChange>
          </w:tcPr>
          <w:p w14:paraId="39195E27" w14:textId="4C035172"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55" w:author="Kelvin Ang" w:date="2014-11-09T10:03:00Z">
                  <w:rPr>
                    <w:b w:val="0"/>
                  </w:rPr>
                </w:rPrChange>
              </w:rPr>
            </w:pPr>
            <w:r w:rsidRPr="00890FE4">
              <w:rPr>
                <w:rFonts w:ascii="Consolas" w:hAnsi="Consolas" w:cs="Consolas"/>
                <w:sz w:val="20"/>
                <w:szCs w:val="20"/>
                <w:rPrChange w:id="1356" w:author="Kelvin Ang" w:date="2014-11-09T10:03:00Z">
                  <w:rPr/>
                </w:rPrChange>
              </w:rPr>
              <w:t>getHashtags(): List&lt;String&gt;</w:t>
            </w:r>
          </w:p>
        </w:tc>
        <w:tc>
          <w:tcPr>
            <w:tcW w:w="5598" w:type="dxa"/>
            <w:tcPrChange w:id="1357" w:author="Kelvin Ang" w:date="2014-11-09T10:03:00Z">
              <w:tcPr>
                <w:tcW w:w="4803" w:type="dxa"/>
              </w:tcPr>
            </w:tcPrChange>
          </w:tcPr>
          <w:p w14:paraId="1D3DC221" w14:textId="297F1D6D"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t xml:space="preserve">Returns the list of </w:t>
            </w:r>
            <w:del w:id="1358" w:author="Kelvin Ang" w:date="2014-11-09T10:04:00Z">
              <w:r w:rsidDel="00552328">
                <w:delText xml:space="preserve">user </w:delText>
              </w:r>
            </w:del>
            <w:r>
              <w:t>hashtags.</w:t>
            </w:r>
          </w:p>
        </w:tc>
      </w:tr>
      <w:tr w:rsidR="0092526E" w:rsidRPr="000F6BFC" w14:paraId="0384CE97" w14:textId="77777777" w:rsidTr="00552328">
        <w:trPr>
          <w:jc w:val="center"/>
          <w:trPrChange w:id="1359"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360" w:author="Kelvin Ang" w:date="2014-11-09T10:03:00Z">
              <w:tcPr>
                <w:tcW w:w="3652" w:type="dxa"/>
              </w:tcPr>
            </w:tcPrChange>
          </w:tcPr>
          <w:p w14:paraId="5F09D85E" w14:textId="36586ADD" w:rsidR="0092526E" w:rsidRPr="00890FE4" w:rsidRDefault="0092526E" w:rsidP="000F5FA9">
            <w:pPr>
              <w:rPr>
                <w:rFonts w:ascii="Consolas" w:hAnsi="Consolas" w:cs="Consolas"/>
                <w:b w:val="0"/>
                <w:sz w:val="20"/>
                <w:szCs w:val="20"/>
                <w:rPrChange w:id="1361" w:author="Kelvin Ang" w:date="2014-11-09T10:03:00Z">
                  <w:rPr>
                    <w:b w:val="0"/>
                  </w:rPr>
                </w:rPrChange>
              </w:rPr>
            </w:pPr>
            <w:r w:rsidRPr="00890FE4">
              <w:rPr>
                <w:rFonts w:ascii="Consolas" w:hAnsi="Consolas" w:cs="Consolas"/>
                <w:sz w:val="20"/>
                <w:szCs w:val="20"/>
                <w:rPrChange w:id="1362" w:author="Kelvin Ang" w:date="2014-11-09T10:03:00Z">
                  <w:rPr/>
                </w:rPrChange>
              </w:rPr>
              <w:t>getList(): List&lt;Task&gt;</w:t>
            </w:r>
          </w:p>
        </w:tc>
        <w:tc>
          <w:tcPr>
            <w:tcW w:w="5598" w:type="dxa"/>
            <w:tcPrChange w:id="1363" w:author="Kelvin Ang" w:date="2014-11-09T10:03:00Z">
              <w:tcPr>
                <w:tcW w:w="4803" w:type="dxa"/>
              </w:tcPr>
            </w:tcPrChange>
          </w:tcPr>
          <w:p w14:paraId="17BE886F"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t>Returns the list of Task objects.</w:t>
            </w:r>
          </w:p>
        </w:tc>
      </w:tr>
      <w:tr w:rsidR="0092526E" w:rsidRPr="000F6BFC" w14:paraId="0ACA4607" w14:textId="77777777" w:rsidTr="00552328">
        <w:trPr>
          <w:cnfStyle w:val="000000100000" w:firstRow="0" w:lastRow="0" w:firstColumn="0" w:lastColumn="0" w:oddVBand="0" w:evenVBand="0" w:oddHBand="1" w:evenHBand="0" w:firstRowFirstColumn="0" w:firstRowLastColumn="0" w:lastRowFirstColumn="0" w:lastRowLastColumn="0"/>
          <w:jc w:val="center"/>
          <w:trPrChange w:id="1364"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365" w:author="Kelvin Ang" w:date="2014-11-09T10:03:00Z">
              <w:tcPr>
                <w:tcW w:w="3652" w:type="dxa"/>
              </w:tcPr>
            </w:tcPrChange>
          </w:tcPr>
          <w:p w14:paraId="18F6162E" w14:textId="79088210" w:rsidR="0092526E" w:rsidRPr="00890FE4"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366" w:author="Kelvin Ang" w:date="2014-11-09T10:03:00Z">
                  <w:rPr>
                    <w:b w:val="0"/>
                  </w:rPr>
                </w:rPrChange>
              </w:rPr>
            </w:pPr>
            <w:r w:rsidRPr="00890FE4">
              <w:rPr>
                <w:rFonts w:ascii="Consolas" w:hAnsi="Consolas" w:cs="Consolas"/>
                <w:sz w:val="20"/>
                <w:szCs w:val="20"/>
                <w:rPrChange w:id="1367" w:author="Kelvin Ang" w:date="2014-11-09T10:03:00Z">
                  <w:rPr/>
                </w:rPrChange>
              </w:rPr>
              <w:t>getHashtagsSelected(): int</w:t>
            </w:r>
          </w:p>
        </w:tc>
        <w:tc>
          <w:tcPr>
            <w:tcW w:w="5598" w:type="dxa"/>
            <w:tcPrChange w:id="1368" w:author="Kelvin Ang" w:date="2014-11-09T10:03:00Z">
              <w:tcPr>
                <w:tcW w:w="4803" w:type="dxa"/>
              </w:tcPr>
            </w:tcPrChange>
          </w:tcPr>
          <w:p w14:paraId="33BD9357" w14:textId="77777777" w:rsidR="0092526E" w:rsidRPr="00E87421" w:rsidRDefault="0092526E" w:rsidP="000F5FA9">
            <w:pPr>
              <w:keepNext/>
              <w:cnfStyle w:val="000000100000" w:firstRow="0" w:lastRow="0" w:firstColumn="0" w:lastColumn="0" w:oddVBand="0" w:evenVBand="0" w:oddHBand="1" w:evenHBand="0" w:firstRowFirstColumn="0" w:firstRowLastColumn="0" w:lastRowFirstColumn="0" w:lastRowLastColumn="0"/>
            </w:pPr>
            <w:r w:rsidRPr="00E87421">
              <w:t xml:space="preserve">Returns the hashtag </w:t>
            </w:r>
            <w:r>
              <w:t xml:space="preserve">index </w:t>
            </w:r>
            <w:r w:rsidRPr="00E87421">
              <w:t>that should be selected</w:t>
            </w:r>
            <w:r>
              <w:t xml:space="preserve"> (or highlighted)</w:t>
            </w:r>
            <w:r w:rsidRPr="00E87421">
              <w:t>.</w:t>
            </w:r>
          </w:p>
        </w:tc>
      </w:tr>
      <w:tr w:rsidR="0092526E" w:rsidRPr="000F6BFC" w14:paraId="07A943DE" w14:textId="77777777" w:rsidTr="00552328">
        <w:trPr>
          <w:jc w:val="center"/>
          <w:trPrChange w:id="1369" w:author="Kelvin Ang" w:date="2014-11-09T10:03:00Z">
            <w:trPr>
              <w:jc w:val="center"/>
            </w:trPr>
          </w:trPrChange>
        </w:trPr>
        <w:tc>
          <w:tcPr>
            <w:cnfStyle w:val="001000000000" w:firstRow="0" w:lastRow="0" w:firstColumn="1" w:lastColumn="0" w:oddVBand="0" w:evenVBand="0" w:oddHBand="0" w:evenHBand="0" w:firstRowFirstColumn="0" w:firstRowLastColumn="0" w:lastRowFirstColumn="0" w:lastRowLastColumn="0"/>
            <w:tcW w:w="3978" w:type="dxa"/>
            <w:tcPrChange w:id="1370" w:author="Kelvin Ang" w:date="2014-11-09T10:03:00Z">
              <w:tcPr>
                <w:tcW w:w="3652" w:type="dxa"/>
              </w:tcPr>
            </w:tcPrChange>
          </w:tcPr>
          <w:p w14:paraId="0CED30B8" w14:textId="5672A196" w:rsidR="0092526E" w:rsidRPr="00890FE4" w:rsidRDefault="0092526E" w:rsidP="000F5FA9">
            <w:pPr>
              <w:rPr>
                <w:rFonts w:ascii="Consolas" w:hAnsi="Consolas" w:cs="Consolas"/>
                <w:b w:val="0"/>
                <w:sz w:val="20"/>
                <w:szCs w:val="20"/>
                <w:rPrChange w:id="1371" w:author="Kelvin Ang" w:date="2014-11-09T10:03:00Z">
                  <w:rPr>
                    <w:b w:val="0"/>
                  </w:rPr>
                </w:rPrChange>
              </w:rPr>
            </w:pPr>
            <w:r w:rsidRPr="00890FE4">
              <w:rPr>
                <w:rFonts w:ascii="Consolas" w:hAnsi="Consolas" w:cs="Consolas"/>
                <w:sz w:val="20"/>
                <w:szCs w:val="20"/>
                <w:rPrChange w:id="1372" w:author="Kelvin Ang" w:date="2014-11-09T10:03:00Z">
                  <w:rPr/>
                </w:rPrChange>
              </w:rPr>
              <w:t>getTasksSelected(): List&lt;Integer&gt;</w:t>
            </w:r>
          </w:p>
        </w:tc>
        <w:tc>
          <w:tcPr>
            <w:tcW w:w="5598" w:type="dxa"/>
            <w:tcPrChange w:id="1373" w:author="Kelvin Ang" w:date="2014-11-09T10:03:00Z">
              <w:tcPr>
                <w:tcW w:w="4803" w:type="dxa"/>
              </w:tcPr>
            </w:tcPrChange>
          </w:tcPr>
          <w:p w14:paraId="0272C2D6" w14:textId="36610A7B" w:rsidR="0092526E" w:rsidRPr="00E87421" w:rsidRDefault="0092526E" w:rsidP="00CC5F57">
            <w:pPr>
              <w:keepNext/>
              <w:cnfStyle w:val="000000000000" w:firstRow="0" w:lastRow="0" w:firstColumn="0" w:lastColumn="0" w:oddVBand="0" w:evenVBand="0" w:oddHBand="0" w:evenHBand="0" w:firstRowFirstColumn="0" w:firstRowLastColumn="0" w:lastRowFirstColumn="0" w:lastRowLastColumn="0"/>
            </w:pPr>
            <w:r w:rsidRPr="00E87421">
              <w:t xml:space="preserve">Returns the </w:t>
            </w:r>
            <w:r>
              <w:t>indices</w:t>
            </w:r>
            <w:ins w:id="1374" w:author="Kelvin Ang" w:date="2014-11-09T10:05:00Z">
              <w:r w:rsidR="009E298B">
                <w:t xml:space="preserve"> of</w:t>
              </w:r>
            </w:ins>
            <w:r>
              <w:t xml:space="preserve"> </w:t>
            </w:r>
            <w:r w:rsidRPr="00E87421">
              <w:t xml:space="preserve">tasks that should be </w:t>
            </w:r>
            <w:r>
              <w:t>selected (or highlighted)</w:t>
            </w:r>
            <w:r w:rsidRPr="00E87421">
              <w:t>.</w:t>
            </w:r>
          </w:p>
        </w:tc>
      </w:tr>
    </w:tbl>
    <w:p w14:paraId="039D5101" w14:textId="33C7D1F0" w:rsidR="0092526E" w:rsidRDefault="0092526E">
      <w:pPr>
        <w:pStyle w:val="Caption"/>
        <w:pPrChange w:id="1375" w:author="Kelvin Ang" w:date="2014-11-09T10:13:00Z">
          <w:pPr>
            <w:pStyle w:val="Caption"/>
            <w:jc w:val="center"/>
          </w:pPr>
        </w:pPrChange>
      </w:pPr>
      <w:del w:id="1376" w:author="Kelvin Ang" w:date="2014-11-09T10:13:00Z">
        <w:r w:rsidDel="00BC6930">
          <w:delText xml:space="preserve">Figure </w:delText>
        </w:r>
        <w:r w:rsidR="00FD4795" w:rsidDel="00BC6930">
          <w:fldChar w:fldCharType="begin"/>
        </w:r>
        <w:r w:rsidR="00FD4795" w:rsidDel="00BC6930">
          <w:delInstrText xml:space="preserve"> SEQ Figure \* ARABIC </w:delInstrText>
        </w:r>
        <w:r w:rsidR="00FD4795" w:rsidDel="00BC6930">
          <w:fldChar w:fldCharType="separate"/>
        </w:r>
      </w:del>
      <w:ins w:id="1377" w:author="Kelvin" w:date="2014-11-10T20:54:00Z">
        <w:r w:rsidR="001E0091">
          <w:rPr>
            <w:noProof/>
          </w:rPr>
          <w:t>5</w:t>
        </w:r>
      </w:ins>
      <w:ins w:id="1378" w:author="Kelvin Ang" w:date="2014-11-09T13:25:00Z">
        <w:del w:id="1379" w:author="Kelvin" w:date="2014-11-10T20:33:00Z">
          <w:r w:rsidR="00670CB9" w:rsidDel="005546DD">
            <w:rPr>
              <w:noProof/>
            </w:rPr>
            <w:delText>5</w:delText>
          </w:r>
        </w:del>
      </w:ins>
      <w:del w:id="1380" w:author="Kelvin" w:date="2014-11-10T20:33:00Z">
        <w:r w:rsidR="00E02FC6" w:rsidDel="005546DD">
          <w:rPr>
            <w:noProof/>
          </w:rPr>
          <w:delText>6</w:delText>
        </w:r>
      </w:del>
      <w:del w:id="1381" w:author="Kelvin Ang" w:date="2014-11-09T10:13:00Z">
        <w:r w:rsidR="00FD4795" w:rsidDel="00BC6930">
          <w:rPr>
            <w:noProof/>
          </w:rPr>
          <w:fldChar w:fldCharType="end"/>
        </w:r>
        <w:r w:rsidDel="00BC6930">
          <w:delText xml:space="preserve"> </w:delText>
        </w:r>
      </w:del>
      <w:del w:id="1382" w:author="Kelvin Ang" w:date="2014-11-09T10:03:00Z">
        <w:r w:rsidDel="00890FE4">
          <w:delText>-</w:delText>
        </w:r>
      </w:del>
      <w:del w:id="1383" w:author="Kelvin Ang" w:date="2014-11-09T10:13:00Z">
        <w:r w:rsidDel="00BC6930">
          <w:delText xml:space="preserve"> API for Logic Interface</w:delText>
        </w:r>
      </w:del>
    </w:p>
    <w:p w14:paraId="4539440F" w14:textId="17D870FB" w:rsidR="0092526E" w:rsidRPr="00B9366F" w:rsidRDefault="005A6019" w:rsidP="00B6342D">
      <w:pPr>
        <w:pStyle w:val="Heading3"/>
      </w:pPr>
      <w:bookmarkStart w:id="1384" w:name="_Toc403221034"/>
      <w:bookmarkStart w:id="1385" w:name="_Toc403415115"/>
      <w:ins w:id="1386" w:author="Kelvin" w:date="2014-11-10T19:47:00Z">
        <w:r>
          <w:lastRenderedPageBreak/>
          <w:t>3</w:t>
        </w:r>
      </w:ins>
      <w:del w:id="1387" w:author="Kelvin" w:date="2014-11-10T19:47:00Z">
        <w:r w:rsidR="007958DE" w:rsidDel="005A6019">
          <w:delText>4</w:delText>
        </w:r>
      </w:del>
      <w:r w:rsidR="0092526E" w:rsidRPr="00B9366F">
        <w:t>.2.1 Action and Hint System</w:t>
      </w:r>
      <w:bookmarkEnd w:id="1384"/>
      <w:bookmarkEnd w:id="1385"/>
      <w:r w:rsidR="0092526E" w:rsidRPr="00B9366F">
        <w:t xml:space="preserve"> </w:t>
      </w:r>
    </w:p>
    <w:p w14:paraId="40F4C094" w14:textId="77777777" w:rsidR="0092526E" w:rsidRPr="0099000A" w:rsidRDefault="0092526E" w:rsidP="0092526E">
      <w:pPr>
        <w:pStyle w:val="Caption"/>
        <w:jc w:val="center"/>
        <w:rPr>
          <w:sz w:val="32"/>
          <w:szCs w:val="32"/>
        </w:rPr>
      </w:pPr>
      <w:r>
        <w:object w:dxaOrig="30735" w:dyaOrig="12661" w14:anchorId="7AB07710">
          <v:shape id="_x0000_i1035" type="#_x0000_t75" style="width:468.75pt;height:291pt" o:ole="">
            <v:imagedata r:id="rId55" o:title="" cropbottom="17375f" cropleft="33354f"/>
          </v:shape>
          <o:OLEObject Type="Embed" ProgID="Visio.Drawing.15" ShapeID="_x0000_i1035" DrawAspect="Content" ObjectID="_1477158945" r:id="rId56"/>
        </w:object>
      </w:r>
      <w:r w:rsidRPr="00B9366F">
        <w:t xml:space="preserve">Figure </w:t>
      </w:r>
      <w:fldSimple w:instr=" SEQ Figure \* ARABIC ">
        <w:ins w:id="1388" w:author="Kelvin Ang" w:date="2014-11-09T13:26:00Z">
          <w:r w:rsidR="00670CB9">
            <w:rPr>
              <w:noProof/>
            </w:rPr>
            <w:t>6</w:t>
          </w:r>
        </w:ins>
        <w:del w:id="1389" w:author="Kelvin Ang" w:date="2014-11-09T13:26:00Z">
          <w:r w:rsidR="00E02FC6" w:rsidDel="00670CB9">
            <w:rPr>
              <w:noProof/>
            </w:rPr>
            <w:delText>7</w:delText>
          </w:r>
        </w:del>
      </w:fldSimple>
      <w:r w:rsidRPr="00B9366F">
        <w:t xml:space="preserve"> - Action and Hint System</w:t>
      </w:r>
    </w:p>
    <w:p w14:paraId="088CCB81" w14:textId="3A4843A2" w:rsidR="0092526E" w:rsidRPr="000F6BFC" w:rsidRDefault="0092526E" w:rsidP="0092526E">
      <w:pPr>
        <w:keepNext/>
      </w:pPr>
      <w:r w:rsidRPr="008F22D0">
        <w:rPr>
          <w:i/>
        </w:rPr>
        <w:t>ActionHintSystem</w:t>
      </w:r>
      <w:r w:rsidRPr="000F6BFC">
        <w:t xml:space="preserve"> applies the </w:t>
      </w:r>
      <w:r w:rsidRPr="000F6BFC">
        <w:rPr>
          <w:u w:val="single"/>
        </w:rPr>
        <w:t xml:space="preserve">Command </w:t>
      </w:r>
      <w:del w:id="1390" w:author="Kelvin Ang" w:date="2014-11-09T10:50:00Z">
        <w:r w:rsidRPr="000F6BFC" w:rsidDel="001C5E26">
          <w:rPr>
            <w:u w:val="single"/>
          </w:rPr>
          <w:delText>pattern</w:delText>
        </w:r>
      </w:del>
      <w:ins w:id="1391" w:author="Kelvin Ang" w:date="2014-11-09T10:50:00Z">
        <w:r w:rsidR="00590AC0">
          <w:rPr>
            <w:u w:val="single"/>
          </w:rPr>
          <w:t>p</w:t>
        </w:r>
        <w:r w:rsidR="001C5E26" w:rsidRPr="000F6BFC">
          <w:rPr>
            <w:u w:val="single"/>
          </w:rPr>
          <w:t>attern</w:t>
        </w:r>
      </w:ins>
      <w:r w:rsidRPr="000F6BFC">
        <w:t xml:space="preserve">. </w:t>
      </w:r>
      <w:r>
        <w:t xml:space="preserve">As shown in </w:t>
      </w:r>
      <w:r w:rsidRPr="00822BF1">
        <w:rPr>
          <w:b/>
        </w:rPr>
        <w:t xml:space="preserve">Figure </w:t>
      </w:r>
      <w:ins w:id="1392" w:author="Kelvin Ang" w:date="2014-11-09T13:26:00Z">
        <w:r w:rsidR="00670CB9">
          <w:rPr>
            <w:b/>
          </w:rPr>
          <w:t>6</w:t>
        </w:r>
      </w:ins>
      <w:del w:id="1393" w:author="Kelvin Ang" w:date="2014-11-09T13:26:00Z">
        <w:r w:rsidRPr="00822BF1" w:rsidDel="00670CB9">
          <w:rPr>
            <w:b/>
          </w:rPr>
          <w:delText>7</w:delText>
        </w:r>
      </w:del>
      <w:r>
        <w:t>, i</w:t>
      </w:r>
      <w:r w:rsidRPr="000F6BFC">
        <w:t>t provides two main API methods to handle execution of commands, and generation of hint</w:t>
      </w:r>
      <w:ins w:id="1394" w:author="Kelvin Ang" w:date="2014-11-09T10:32:00Z">
        <w:r w:rsidR="002647DC">
          <w:t>s</w:t>
        </w:r>
      </w:ins>
      <w:r w:rsidRPr="000F6BFC">
        <w:t xml:space="preserve"> and autocomplete messages.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395" w:author="Kelvin Ang" w:date="2014-11-09T10:08:00Z">
          <w:tblPr>
            <w:tblStyle w:val="TableGrid"/>
            <w:tblW w:w="0" w:type="auto"/>
            <w:tblLook w:val="04A0" w:firstRow="1" w:lastRow="0" w:firstColumn="1" w:lastColumn="0" w:noHBand="0" w:noVBand="1"/>
          </w:tblPr>
        </w:tblPrChange>
      </w:tblPr>
      <w:tblGrid>
        <w:gridCol w:w="738"/>
        <w:gridCol w:w="8838"/>
        <w:tblGridChange w:id="1396">
          <w:tblGrid>
            <w:gridCol w:w="9350"/>
            <w:gridCol w:w="9350"/>
          </w:tblGrid>
        </w:tblGridChange>
      </w:tblGrid>
      <w:tr w:rsidR="00E02FC6" w:rsidRPr="000F6BFC" w14:paraId="55AD36E3" w14:textId="31E4D5AD" w:rsidTr="00E02FC6">
        <w:tc>
          <w:tcPr>
            <w:tcW w:w="738" w:type="dxa"/>
            <w:tcPrChange w:id="1397" w:author="Kelvin Ang" w:date="2014-11-09T10:08:00Z">
              <w:tcPr>
                <w:tcW w:w="9350" w:type="dxa"/>
              </w:tcPr>
            </w:tcPrChange>
          </w:tcPr>
          <w:p w14:paraId="1C67D042" w14:textId="7AFF8991" w:rsidR="00E02FC6" w:rsidRPr="000F6BFC" w:rsidRDefault="00E02FC6" w:rsidP="000F5FA9">
            <w:pPr>
              <w:keepNext/>
            </w:pPr>
            <w:ins w:id="1398" w:author="Kelvin Ang" w:date="2014-11-09T10:07:00Z">
              <w:r w:rsidRPr="000F6BFC">
                <w:t xml:space="preserve">Note: </w:t>
              </w:r>
            </w:ins>
            <w:del w:id="1399" w:author="Kelvin Ang" w:date="2014-11-09T10:07:00Z">
              <w:r w:rsidRPr="000F6BFC" w:rsidDel="00E02FC6">
                <w:delText xml:space="preserve">Note: Only critical APIs are shown in this Class Diagram. Dependencies on static libraries like the </w:delText>
              </w:r>
              <w:r w:rsidRPr="008F22D0" w:rsidDel="00E02FC6">
                <w:rPr>
                  <w:i/>
                </w:rPr>
                <w:delText>TaskCatalystCommons</w:delText>
              </w:r>
              <w:r w:rsidRPr="000F6BFC" w:rsidDel="00E02FC6">
                <w:delText xml:space="preserve"> are not shown.</w:delText>
              </w:r>
            </w:del>
          </w:p>
        </w:tc>
        <w:tc>
          <w:tcPr>
            <w:tcW w:w="8838" w:type="dxa"/>
            <w:tcPrChange w:id="1400" w:author="Kelvin Ang" w:date="2014-11-09T10:08:00Z">
              <w:tcPr>
                <w:tcW w:w="9350" w:type="dxa"/>
              </w:tcPr>
            </w:tcPrChange>
          </w:tcPr>
          <w:p w14:paraId="32E61417" w14:textId="25484083" w:rsidR="00E02FC6" w:rsidRPr="000F6BFC" w:rsidDel="00E02FC6" w:rsidRDefault="00E02FC6" w:rsidP="00CC5F57">
            <w:pPr>
              <w:keepNext/>
              <w:rPr>
                <w:ins w:id="1401" w:author="Kelvin Ang" w:date="2014-11-09T10:07:00Z"/>
              </w:rPr>
            </w:pPr>
            <w:ins w:id="1402" w:author="Kelvin Ang" w:date="2014-11-09T10:07:00Z">
              <w:r w:rsidRPr="000F6BFC">
                <w:t xml:space="preserve">Only critical APIs </w:t>
              </w:r>
              <w:r>
                <w:t xml:space="preserve">and relationships </w:t>
              </w:r>
              <w:r w:rsidRPr="000F6BFC">
                <w:t xml:space="preserve">are shown in this </w:t>
              </w:r>
            </w:ins>
            <w:ins w:id="1403" w:author="Kelvin Ang" w:date="2014-11-09T10:20:00Z">
              <w:r w:rsidR="00890AD1">
                <w:t>c</w:t>
              </w:r>
            </w:ins>
            <w:ins w:id="1404" w:author="Kelvin Ang" w:date="2014-11-09T10:07:00Z">
              <w:r w:rsidRPr="000F6BFC">
                <w:t xml:space="preserve">lass </w:t>
              </w:r>
            </w:ins>
            <w:ins w:id="1405" w:author="Kelvin Ang" w:date="2014-11-09T10:20:00Z">
              <w:r w:rsidR="00890AD1">
                <w:t>d</w:t>
              </w:r>
            </w:ins>
            <w:ins w:id="1406" w:author="Kelvin Ang" w:date="2014-11-09T10:07:00Z">
              <w:r w:rsidRPr="000F6BFC">
                <w:t xml:space="preserve">iagram. Dependencies on static libraries like the </w:t>
              </w:r>
              <w:r w:rsidRPr="008F22D0">
                <w:rPr>
                  <w:i/>
                </w:rPr>
                <w:t>TaskCatalystCommons</w:t>
              </w:r>
              <w:r w:rsidRPr="000F6BFC">
                <w:t xml:space="preserve"> are not shown.</w:t>
              </w:r>
            </w:ins>
          </w:p>
        </w:tc>
      </w:tr>
    </w:tbl>
    <w:p w14:paraId="3953D93B" w14:textId="0DEF971D" w:rsidR="00890AD1" w:rsidRDefault="0092526E" w:rsidP="00E02FC6">
      <w:pPr>
        <w:keepNext/>
        <w:rPr>
          <w:ins w:id="1407" w:author="Kelvin Ang" w:date="2014-11-09T10:47:00Z"/>
        </w:rPr>
      </w:pPr>
      <w:r w:rsidRPr="000F6BFC">
        <w:br/>
      </w:r>
      <w:bookmarkStart w:id="1408" w:name="_Toc403221035"/>
      <w:ins w:id="1409" w:author="Kelvin Ang" w:date="2014-11-09T10:16:00Z">
        <w:r w:rsidR="00890AD1" w:rsidRPr="00890AD1">
          <w:rPr>
            <w:i/>
            <w:rPrChange w:id="1410" w:author="Kelvin Ang" w:date="2014-11-09T10:17:00Z">
              <w:rPr/>
            </w:rPrChange>
          </w:rPr>
          <w:t>ActionHintSystemActual</w:t>
        </w:r>
        <w:r w:rsidR="00890AD1">
          <w:t xml:space="preserve"> is responsible for interpreting and creating </w:t>
        </w:r>
        <w:r w:rsidR="00890AD1" w:rsidRPr="00890AD1">
          <w:rPr>
            <w:i/>
            <w:rPrChange w:id="1411" w:author="Kelvin Ang" w:date="2014-11-09T10:18:00Z">
              <w:rPr/>
            </w:rPrChange>
          </w:rPr>
          <w:t>Action</w:t>
        </w:r>
        <w:r w:rsidR="00890AD1">
          <w:t>s</w:t>
        </w:r>
      </w:ins>
      <w:ins w:id="1412" w:author="Kelvin Ang" w:date="2014-11-09T10:18:00Z">
        <w:r w:rsidR="00890AD1">
          <w:t xml:space="preserve"> from user commands</w:t>
        </w:r>
      </w:ins>
      <w:ins w:id="1413" w:author="Kelvin Ang" w:date="2014-11-09T10:16:00Z">
        <w:r w:rsidR="00890AD1">
          <w:t>.</w:t>
        </w:r>
      </w:ins>
      <w:ins w:id="1414" w:author="Kelvin Ang" w:date="2014-11-09T10:18:00Z">
        <w:r w:rsidR="00890AD1">
          <w:t xml:space="preserve"> </w:t>
        </w:r>
        <w:r w:rsidR="00890AD1" w:rsidRPr="00890AD1">
          <w:rPr>
            <w:i/>
            <w:rPrChange w:id="1415" w:author="Kelvin Ang" w:date="2014-11-09T10:18:00Z">
              <w:rPr/>
            </w:rPrChange>
          </w:rPr>
          <w:t>Action</w:t>
        </w:r>
        <w:r w:rsidR="00890AD1" w:rsidRPr="00CC5F57">
          <w:t>s</w:t>
        </w:r>
        <w:r w:rsidR="00890AD1">
          <w:t xml:space="preserve"> </w:t>
        </w:r>
      </w:ins>
      <w:ins w:id="1416" w:author="Kelvin Ang" w:date="2014-11-09T10:19:00Z">
        <w:r w:rsidR="00890AD1">
          <w:t>encapsulates</w:t>
        </w:r>
      </w:ins>
      <w:ins w:id="1417" w:author="Kelvin Ang" w:date="2014-11-09T10:18:00Z">
        <w:r w:rsidR="00890AD1">
          <w:t xml:space="preserve"> a complete </w:t>
        </w:r>
      </w:ins>
      <w:ins w:id="1418" w:author="Kelvin Ang" w:date="2014-11-09T10:19:00Z">
        <w:r w:rsidR="00890AD1">
          <w:t>specification</w:t>
        </w:r>
      </w:ins>
      <w:ins w:id="1419" w:author="Kelvin Ang" w:date="2014-11-09T10:18:00Z">
        <w:r w:rsidR="00890AD1">
          <w:t xml:space="preserve"> of a command (to be elaborated in the next section).</w:t>
        </w:r>
      </w:ins>
      <w:ins w:id="1420" w:author="Kelvin Ang" w:date="2014-11-09T10:16:00Z">
        <w:r w:rsidR="00890AD1">
          <w:t xml:space="preserve"> These </w:t>
        </w:r>
      </w:ins>
      <w:ins w:id="1421" w:author="Kelvin Ang" w:date="2014-11-09T10:18:00Z">
        <w:r w:rsidR="00890AD1" w:rsidRPr="00890AD1">
          <w:rPr>
            <w:i/>
            <w:rPrChange w:id="1422" w:author="Kelvin Ang" w:date="2014-11-09T10:19:00Z">
              <w:rPr/>
            </w:rPrChange>
          </w:rPr>
          <w:t>A</w:t>
        </w:r>
      </w:ins>
      <w:ins w:id="1423" w:author="Kelvin Ang" w:date="2014-11-09T10:16:00Z">
        <w:r w:rsidR="00890AD1" w:rsidRPr="00890AD1">
          <w:rPr>
            <w:i/>
            <w:rPrChange w:id="1424" w:author="Kelvin Ang" w:date="2014-11-09T10:19:00Z">
              <w:rPr/>
            </w:rPrChange>
          </w:rPr>
          <w:t>ction</w:t>
        </w:r>
        <w:r w:rsidR="00890AD1">
          <w:t xml:space="preserve">s are passed to </w:t>
        </w:r>
        <w:r w:rsidR="00890AD1" w:rsidRPr="00890AD1">
          <w:rPr>
            <w:i/>
            <w:rPrChange w:id="1425" w:author="Kelvin Ang" w:date="2014-11-09T10:19:00Z">
              <w:rPr/>
            </w:rPrChange>
          </w:rPr>
          <w:t>ActionInvoker</w:t>
        </w:r>
        <w:r w:rsidR="00890AD1">
          <w:t xml:space="preserve"> for execution. The </w:t>
        </w:r>
        <w:r w:rsidR="00890AD1" w:rsidRPr="00890AD1">
          <w:rPr>
            <w:i/>
            <w:rPrChange w:id="1426" w:author="Kelvin Ang" w:date="2014-11-09T10:19:00Z">
              <w:rPr/>
            </w:rPrChange>
          </w:rPr>
          <w:t>ActionInvoker</w:t>
        </w:r>
        <w:r w:rsidR="00890AD1">
          <w:t xml:space="preserve"> is also responsible for maintaining command stacks for undo/redo functionality.</w:t>
        </w:r>
      </w:ins>
    </w:p>
    <w:p w14:paraId="5CFCCCA9" w14:textId="6FFD97EA" w:rsidR="0011373D" w:rsidRDefault="0011373D" w:rsidP="00E02FC6">
      <w:pPr>
        <w:keepNext/>
        <w:rPr>
          <w:ins w:id="1427" w:author="Kelvin Ang" w:date="2014-11-09T10:16:00Z"/>
        </w:rPr>
      </w:pPr>
      <w:ins w:id="1428" w:author="Kelvin Ang" w:date="2014-11-09T10:47:00Z">
        <w:r>
          <w:t xml:space="preserve">The </w:t>
        </w:r>
        <w:r w:rsidRPr="006777FD">
          <w:rPr>
            <w:i/>
            <w:rPrChange w:id="1429" w:author="Kelvin Ang" w:date="2014-11-09T10:48:00Z">
              <w:rPr/>
            </w:rPrChange>
          </w:rPr>
          <w:t>ActionInvoker</w:t>
        </w:r>
        <w:r>
          <w:t xml:space="preserve"> is a </w:t>
        </w:r>
        <w:r w:rsidRPr="006777FD">
          <w:rPr>
            <w:u w:val="single"/>
            <w:rPrChange w:id="1430" w:author="Kelvin Ang" w:date="2014-11-09T10:48:00Z">
              <w:rPr/>
            </w:rPrChange>
          </w:rPr>
          <w:t>Sing</w:t>
        </w:r>
        <w:r w:rsidR="006777FD" w:rsidRPr="006777FD">
          <w:rPr>
            <w:u w:val="single"/>
            <w:rPrChange w:id="1431" w:author="Kelvin Ang" w:date="2014-11-09T10:48:00Z">
              <w:rPr/>
            </w:rPrChange>
          </w:rPr>
          <w:t>leton</w:t>
        </w:r>
        <w:r w:rsidR="006777FD">
          <w:t xml:space="preserve"> class as there should only be one command queue operating on the </w:t>
        </w:r>
        <w:r w:rsidR="006777FD" w:rsidRPr="006777FD">
          <w:rPr>
            <w:i/>
            <w:rPrChange w:id="1432" w:author="Kelvin Ang" w:date="2014-11-09T10:48:00Z">
              <w:rPr/>
            </w:rPrChange>
          </w:rPr>
          <w:t>Task</w:t>
        </w:r>
        <w:r w:rsidR="006777FD">
          <w:t xml:space="preserve"> list at any instance of time.</w:t>
        </w:r>
      </w:ins>
    </w:p>
    <w:p w14:paraId="3C1362CC" w14:textId="1679ABB1" w:rsidR="00E02FC6" w:rsidRDefault="00E02FC6" w:rsidP="00E02FC6">
      <w:pPr>
        <w:keepNext/>
        <w:rPr>
          <w:ins w:id="1433" w:author="Kelvin Ang" w:date="2014-11-09T10:11:00Z"/>
        </w:rPr>
      </w:pPr>
      <w:ins w:id="1434" w:author="Kelvin Ang" w:date="2014-11-09T10:11:00Z">
        <w:r>
          <w:t xml:space="preserve">A quick overview of the methods specified by the </w:t>
        </w:r>
      </w:ins>
      <w:ins w:id="1435" w:author="Kelvin Ang" w:date="2014-11-09T10:13:00Z">
        <w:r>
          <w:rPr>
            <w:i/>
          </w:rPr>
          <w:t>ActionHintSystem</w:t>
        </w:r>
      </w:ins>
      <w:ins w:id="1436" w:author="Kelvin Ang" w:date="2014-11-09T10:11:00Z">
        <w:r w:rsidR="000F4480">
          <w:t xml:space="preserve"> interface is sho</w:t>
        </w:r>
      </w:ins>
      <w:ins w:id="1437" w:author="Kelvin Ang" w:date="2014-11-09T10:30:00Z">
        <w:r w:rsidR="000F4480">
          <w:t>wn below:</w:t>
        </w:r>
      </w:ins>
    </w:p>
    <w:tbl>
      <w:tblPr>
        <w:tblStyle w:val="GridTable4-Accent51"/>
        <w:tblW w:w="0" w:type="auto"/>
        <w:jc w:val="center"/>
        <w:tblLook w:val="04A0" w:firstRow="1" w:lastRow="0" w:firstColumn="1" w:lastColumn="0" w:noHBand="0" w:noVBand="1"/>
      </w:tblPr>
      <w:tblGrid>
        <w:gridCol w:w="3978"/>
        <w:gridCol w:w="5598"/>
      </w:tblGrid>
      <w:tr w:rsidR="00E02FC6" w:rsidRPr="000F6BFC" w14:paraId="7E817821" w14:textId="77777777" w:rsidTr="0011373D">
        <w:trPr>
          <w:cnfStyle w:val="100000000000" w:firstRow="1" w:lastRow="0" w:firstColumn="0" w:lastColumn="0" w:oddVBand="0" w:evenVBand="0" w:oddHBand="0" w:evenHBand="0" w:firstRowFirstColumn="0" w:firstRowLastColumn="0" w:lastRowFirstColumn="0" w:lastRowLastColumn="0"/>
          <w:jc w:val="center"/>
          <w:ins w:id="1438"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EC1FD68" w14:textId="77777777" w:rsidR="00E02FC6" w:rsidRPr="000F6BFC" w:rsidRDefault="00E02FC6" w:rsidP="0011373D">
            <w:pPr>
              <w:rPr>
                <w:ins w:id="1439" w:author="Kelvin Ang" w:date="2014-11-09T10:11:00Z"/>
              </w:rPr>
            </w:pPr>
            <w:ins w:id="1440" w:author="Kelvin Ang" w:date="2014-11-09T10:11:00Z">
              <w:r w:rsidRPr="000F6BFC">
                <w:t>Field / Method</w:t>
              </w:r>
            </w:ins>
          </w:p>
        </w:tc>
        <w:tc>
          <w:tcPr>
            <w:tcW w:w="5598" w:type="dxa"/>
          </w:tcPr>
          <w:p w14:paraId="03235BB2" w14:textId="77777777" w:rsidR="00E02FC6" w:rsidRPr="000F6BFC" w:rsidRDefault="00E02FC6" w:rsidP="0011373D">
            <w:pPr>
              <w:cnfStyle w:val="100000000000" w:firstRow="1" w:lastRow="0" w:firstColumn="0" w:lastColumn="0" w:oddVBand="0" w:evenVBand="0" w:oddHBand="0" w:evenHBand="0" w:firstRowFirstColumn="0" w:firstRowLastColumn="0" w:lastRowFirstColumn="0" w:lastRowLastColumn="0"/>
              <w:rPr>
                <w:ins w:id="1441" w:author="Kelvin Ang" w:date="2014-11-09T10:11:00Z"/>
              </w:rPr>
            </w:pPr>
            <w:ins w:id="1442" w:author="Kelvin Ang" w:date="2014-11-09T10:11:00Z">
              <w:r w:rsidRPr="000F6BFC">
                <w:t>Description</w:t>
              </w:r>
            </w:ins>
          </w:p>
        </w:tc>
      </w:tr>
      <w:tr w:rsidR="00E02FC6" w:rsidRPr="000F6BFC" w14:paraId="476F77CE" w14:textId="77777777" w:rsidTr="0011373D">
        <w:trPr>
          <w:cnfStyle w:val="000000100000" w:firstRow="0" w:lastRow="0" w:firstColumn="0" w:lastColumn="0" w:oddVBand="0" w:evenVBand="0" w:oddHBand="1" w:evenHBand="0" w:firstRowFirstColumn="0" w:firstRowLastColumn="0" w:lastRowFirstColumn="0" w:lastRowLastColumn="0"/>
          <w:jc w:val="center"/>
          <w:ins w:id="1443"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47EA7A3C" w14:textId="6F317AE2" w:rsidR="00E02FC6" w:rsidRPr="0073703E" w:rsidRDefault="00E02FC6" w:rsidP="0011373D">
            <w:pPr>
              <w:rPr>
                <w:ins w:id="1444" w:author="Kelvin Ang" w:date="2014-11-09T10:11:00Z"/>
                <w:rFonts w:ascii="Consolas" w:hAnsi="Consolas" w:cs="Consolas"/>
                <w:b w:val="0"/>
                <w:sz w:val="20"/>
                <w:szCs w:val="20"/>
              </w:rPr>
            </w:pPr>
            <w:ins w:id="1445" w:author="Kelvin Ang" w:date="2014-11-09T10:11:00Z">
              <w:r w:rsidRPr="0073703E">
                <w:rPr>
                  <w:rFonts w:ascii="Consolas" w:hAnsi="Consolas" w:cs="Consolas"/>
                  <w:b w:val="0"/>
                  <w:sz w:val="20"/>
                  <w:szCs w:val="20"/>
                </w:rPr>
                <w:t>processCommand(String): Message</w:t>
              </w:r>
            </w:ins>
          </w:p>
        </w:tc>
        <w:tc>
          <w:tcPr>
            <w:tcW w:w="5598" w:type="dxa"/>
          </w:tcPr>
          <w:p w14:paraId="09601E1A" w14:textId="77777777" w:rsidR="00E02FC6" w:rsidRPr="000F6BFC" w:rsidRDefault="00E02FC6" w:rsidP="0011373D">
            <w:pPr>
              <w:cnfStyle w:val="000000100000" w:firstRow="0" w:lastRow="0" w:firstColumn="0" w:lastColumn="0" w:oddVBand="0" w:evenVBand="0" w:oddHBand="1" w:evenHBand="0" w:firstRowFirstColumn="0" w:firstRowLastColumn="0" w:lastRowFirstColumn="0" w:lastRowLastColumn="0"/>
              <w:rPr>
                <w:ins w:id="1446" w:author="Kelvin Ang" w:date="2014-11-09T10:11:00Z"/>
              </w:rPr>
            </w:pPr>
            <w:ins w:id="1447" w:author="Kelvin Ang" w:date="2014-11-09T10:11:00Z">
              <w:r>
                <w:t>Parses, interprets, and executes a user command.</w:t>
              </w:r>
            </w:ins>
          </w:p>
        </w:tc>
      </w:tr>
      <w:tr w:rsidR="00E02FC6" w:rsidRPr="000F6BFC" w14:paraId="49B552F2" w14:textId="77777777" w:rsidTr="0011373D">
        <w:trPr>
          <w:jc w:val="center"/>
          <w:ins w:id="1448" w:author="Kelvin Ang" w:date="2014-11-09T10:11:00Z"/>
        </w:trPr>
        <w:tc>
          <w:tcPr>
            <w:cnfStyle w:val="001000000000" w:firstRow="0" w:lastRow="0" w:firstColumn="1" w:lastColumn="0" w:oddVBand="0" w:evenVBand="0" w:oddHBand="0" w:evenHBand="0" w:firstRowFirstColumn="0" w:firstRowLastColumn="0" w:lastRowFirstColumn="0" w:lastRowLastColumn="0"/>
            <w:tcW w:w="3978" w:type="dxa"/>
          </w:tcPr>
          <w:p w14:paraId="1A53E1B2" w14:textId="584410AF" w:rsidR="00E02FC6" w:rsidRPr="0073703E" w:rsidRDefault="00E02FC6" w:rsidP="0011373D">
            <w:pPr>
              <w:rPr>
                <w:ins w:id="1449" w:author="Kelvin Ang" w:date="2014-11-09T10:11:00Z"/>
                <w:rFonts w:ascii="Consolas" w:hAnsi="Consolas" w:cs="Consolas"/>
                <w:b w:val="0"/>
                <w:sz w:val="20"/>
                <w:szCs w:val="20"/>
              </w:rPr>
            </w:pPr>
            <w:ins w:id="1450" w:author="Kelvin Ang" w:date="2014-11-09T10:11:00Z">
              <w:r w:rsidRPr="0073703E">
                <w:rPr>
                  <w:rFonts w:ascii="Consolas" w:hAnsi="Consolas" w:cs="Consolas"/>
                  <w:b w:val="0"/>
                  <w:sz w:val="20"/>
                  <w:szCs w:val="20"/>
                </w:rPr>
                <w:t>getMessageTyping(String): Message</w:t>
              </w:r>
            </w:ins>
          </w:p>
        </w:tc>
        <w:tc>
          <w:tcPr>
            <w:tcW w:w="5598" w:type="dxa"/>
          </w:tcPr>
          <w:p w14:paraId="1F06248F" w14:textId="77777777" w:rsidR="00E02FC6" w:rsidRPr="000F6BFC" w:rsidRDefault="00E02FC6">
            <w:pPr>
              <w:keepNext/>
              <w:cnfStyle w:val="000000000000" w:firstRow="0" w:lastRow="0" w:firstColumn="0" w:lastColumn="0" w:oddVBand="0" w:evenVBand="0" w:oddHBand="0" w:evenHBand="0" w:firstRowFirstColumn="0" w:firstRowLastColumn="0" w:lastRowFirstColumn="0" w:lastRowLastColumn="0"/>
              <w:rPr>
                <w:ins w:id="1451" w:author="Kelvin Ang" w:date="2014-11-09T10:11:00Z"/>
              </w:rPr>
              <w:pPrChange w:id="1452" w:author="Kelvin Ang" w:date="2014-11-09T10:14:00Z">
                <w:pPr>
                  <w:cnfStyle w:val="000000000000" w:firstRow="0" w:lastRow="0" w:firstColumn="0" w:lastColumn="0" w:oddVBand="0" w:evenVBand="0" w:oddHBand="0" w:evenHBand="0" w:firstRowFirstColumn="0" w:firstRowLastColumn="0" w:lastRowFirstColumn="0" w:lastRowLastColumn="0"/>
                </w:pPr>
              </w:pPrChange>
            </w:pPr>
            <w:ins w:id="1453" w:author="Kelvin Ang" w:date="2014-11-09T10:11:00Z">
              <w:r>
                <w:t>Generates a dynamic hint based on the current user command.</w:t>
              </w:r>
            </w:ins>
          </w:p>
        </w:tc>
      </w:tr>
    </w:tbl>
    <w:p w14:paraId="6A9F784B" w14:textId="77777777" w:rsidR="00E02FC6" w:rsidRDefault="00E02FC6">
      <w:pPr>
        <w:rPr>
          <w:ins w:id="1454" w:author="Kelvin Ang" w:date="2014-11-09T10:08:00Z"/>
          <w:rFonts w:asciiTheme="majorHAnsi" w:eastAsiaTheme="majorEastAsia" w:hAnsiTheme="majorHAnsi" w:cstheme="majorBidi"/>
          <w:color w:val="365F91" w:themeColor="accent1" w:themeShade="BF"/>
          <w:sz w:val="36"/>
          <w:szCs w:val="24"/>
        </w:rPr>
      </w:pPr>
      <w:ins w:id="1455" w:author="Kelvin Ang" w:date="2014-11-09T10:08:00Z">
        <w:r>
          <w:br w:type="page"/>
        </w:r>
      </w:ins>
    </w:p>
    <w:p w14:paraId="711F842B" w14:textId="5A007ABC" w:rsidR="0092526E" w:rsidRPr="000F6BFC" w:rsidRDefault="00D310F3" w:rsidP="004D5C50">
      <w:pPr>
        <w:pStyle w:val="Heading4"/>
      </w:pPr>
      <w:r>
        <w:lastRenderedPageBreak/>
        <w:t>Action Class</w:t>
      </w:r>
      <w:r w:rsidR="004C4690">
        <w:t xml:space="preserve"> </w:t>
      </w:r>
      <w:r w:rsidR="00EA6452">
        <w:t>–</w:t>
      </w:r>
      <w:r w:rsidR="004C4690">
        <w:t xml:space="preserve"> </w:t>
      </w:r>
      <w:ins w:id="1456" w:author="Kelvin Ang" w:date="2014-11-09T10:26:00Z">
        <w:r w:rsidR="00A1674C">
          <w:t xml:space="preserve">Parsing and </w:t>
        </w:r>
      </w:ins>
      <w:r w:rsidR="0092526E" w:rsidRPr="000F6BFC">
        <w:t>Executing Commands</w:t>
      </w:r>
      <w:bookmarkEnd w:id="1408"/>
    </w:p>
    <w:p w14:paraId="611E606D" w14:textId="7F056586" w:rsidR="0092526E" w:rsidDel="00AC79F9" w:rsidRDefault="0092526E">
      <w:pPr>
        <w:pStyle w:val="NoSpacing"/>
        <w:rPr>
          <w:del w:id="1457" w:author="Kelvin Ang" w:date="2014-11-09T10:53:00Z"/>
        </w:rPr>
        <w:pPrChange w:id="1458" w:author="Kelvin Ang" w:date="2014-11-09T10:53:00Z">
          <w:pPr/>
        </w:pPrChange>
      </w:pPr>
      <w:del w:id="1459" w:author="Kelvin Ang" w:date="2014-11-09T10:53:00Z">
        <w:r w:rsidRPr="000F6BFC" w:rsidDel="00AC79F9">
          <w:delText xml:space="preserve">The </w:delText>
        </w:r>
      </w:del>
      <w:r w:rsidRPr="000F6BFC">
        <w:rPr>
          <w:i/>
        </w:rPr>
        <w:t>ActionHintSystemActual</w:t>
      </w:r>
      <w:r w:rsidRPr="000F6BFC">
        <w:t xml:space="preserve"> </w:t>
      </w:r>
      <w:del w:id="1460" w:author="Kelvin Ang" w:date="2014-11-09T10:53:00Z">
        <w:r w:rsidRPr="000F6BFC" w:rsidDel="00AC79F9">
          <w:delText xml:space="preserve">class </w:delText>
        </w:r>
      </w:del>
      <w:r w:rsidRPr="000F6BFC">
        <w:t>parses</w:t>
      </w:r>
      <w:ins w:id="1461" w:author="Kelvin Ang" w:date="2014-11-09T10:30:00Z">
        <w:r w:rsidR="000F4480">
          <w:t xml:space="preserve"> user input</w:t>
        </w:r>
      </w:ins>
      <w:ins w:id="1462" w:author="Kelvin Ang" w:date="2014-11-09T10:31:00Z">
        <w:r w:rsidR="000F4480">
          <w:t>s</w:t>
        </w:r>
      </w:ins>
      <w:r w:rsidRPr="000F6BFC">
        <w:t xml:space="preserve"> and creates commands in the form of </w:t>
      </w:r>
      <w:r w:rsidRPr="008F22D0">
        <w:rPr>
          <w:i/>
        </w:rPr>
        <w:t>Action</w:t>
      </w:r>
      <w:r w:rsidRPr="000F6BFC">
        <w:t xml:space="preserve"> objects. These </w:t>
      </w:r>
      <w:r w:rsidRPr="008F22D0">
        <w:rPr>
          <w:i/>
        </w:rPr>
        <w:t>Action</w:t>
      </w:r>
      <w:r w:rsidRPr="000F6BFC">
        <w:t xml:space="preserve"> objects</w:t>
      </w:r>
      <w:ins w:id="1463" w:author="Kelvin Ang" w:date="2014-11-09T10:24:00Z">
        <w:r w:rsidR="00A1674C">
          <w:t xml:space="preserve"> are sent to </w:t>
        </w:r>
        <w:r w:rsidR="00A1674C" w:rsidRPr="00A1674C">
          <w:rPr>
            <w:i/>
            <w:rPrChange w:id="1464" w:author="Kelvin Ang" w:date="2014-11-09T10:24:00Z">
              <w:rPr/>
            </w:rPrChange>
          </w:rPr>
          <w:t>ActionInvoker</w:t>
        </w:r>
        <w:r w:rsidR="00A1674C">
          <w:t xml:space="preserve"> for execution and</w:t>
        </w:r>
      </w:ins>
      <w:r w:rsidRPr="000F6BFC">
        <w:t xml:space="preserve">, if undoable, are stored in a history stack. These </w:t>
      </w:r>
      <w:del w:id="1465" w:author="Kelvin Ang" w:date="2014-11-09T10:32:00Z">
        <w:r w:rsidRPr="002647DC" w:rsidDel="002647DC">
          <w:rPr>
            <w:i/>
            <w:rPrChange w:id="1466" w:author="Kelvin Ang" w:date="2014-11-09T10:32:00Z">
              <w:rPr/>
            </w:rPrChange>
          </w:rPr>
          <w:delText xml:space="preserve">actions </w:delText>
        </w:r>
      </w:del>
      <w:ins w:id="1467" w:author="Kelvin Ang" w:date="2014-11-09T10:32:00Z">
        <w:r w:rsidR="002647DC" w:rsidRPr="002647DC">
          <w:rPr>
            <w:i/>
            <w:rPrChange w:id="1468" w:author="Kelvin Ang" w:date="2014-11-09T10:32:00Z">
              <w:rPr/>
            </w:rPrChange>
          </w:rPr>
          <w:t>Action</w:t>
        </w:r>
        <w:r w:rsidR="002647DC" w:rsidRPr="000F6BFC">
          <w:t xml:space="preserve">s </w:t>
        </w:r>
      </w:ins>
      <w:r w:rsidRPr="000F6BFC">
        <w:t xml:space="preserve">can then be undone or redone by calling the </w:t>
      </w:r>
      <w:r w:rsidRPr="00F9725F">
        <w:rPr>
          <w:rFonts w:ascii="Consolas" w:hAnsi="Consolas" w:cs="Consolas"/>
          <w:sz w:val="20"/>
          <w:szCs w:val="20"/>
        </w:rPr>
        <w:t>undoFromStack()</w:t>
      </w:r>
      <w:r w:rsidRPr="000F6BFC">
        <w:t xml:space="preserve"> and </w:t>
      </w:r>
      <w:r w:rsidRPr="00F9725F">
        <w:rPr>
          <w:rFonts w:ascii="Consolas" w:hAnsi="Consolas" w:cs="Consolas"/>
          <w:sz w:val="20"/>
          <w:szCs w:val="20"/>
        </w:rPr>
        <w:t>redoFromStack()</w:t>
      </w:r>
      <w:r w:rsidRPr="000F6BFC">
        <w:t xml:space="preserve"> methods</w:t>
      </w:r>
      <w:ins w:id="1469" w:author="Kelvin Ang" w:date="2014-11-09T10:24:00Z">
        <w:r w:rsidR="00A1674C">
          <w:t xml:space="preserve"> of </w:t>
        </w:r>
        <w:r w:rsidR="00A1674C" w:rsidRPr="00A1674C">
          <w:rPr>
            <w:i/>
            <w:rPrChange w:id="1470" w:author="Kelvin Ang" w:date="2014-11-09T10:24:00Z">
              <w:rPr/>
            </w:rPrChange>
          </w:rPr>
          <w:t>ActionInvoker</w:t>
        </w:r>
      </w:ins>
      <w:r w:rsidRPr="000F6BFC">
        <w:t>.</w:t>
      </w:r>
    </w:p>
    <w:p w14:paraId="1B03C096" w14:textId="77777777" w:rsidR="00AC79F9" w:rsidRDefault="00AC79F9" w:rsidP="0092526E">
      <w:pPr>
        <w:pStyle w:val="NoSpacing"/>
        <w:rPr>
          <w:ins w:id="1471" w:author="Kelvin Ang" w:date="2014-11-09T10:53:00Z"/>
        </w:rPr>
      </w:pPr>
    </w:p>
    <w:p w14:paraId="7AEA0737" w14:textId="77777777" w:rsidR="00AC79F9" w:rsidRDefault="00AC79F9">
      <w:pPr>
        <w:pStyle w:val="NoSpacing"/>
        <w:rPr>
          <w:ins w:id="1472" w:author="Kelvin Ang" w:date="2014-11-09T10:53:00Z"/>
        </w:rPr>
        <w:pPrChange w:id="1473" w:author="Kelvin Ang" w:date="2014-11-09T10:53:00Z">
          <w:pPr/>
        </w:pPrChange>
      </w:pPr>
    </w:p>
    <w:p w14:paraId="65662AB5" w14:textId="7F23C9DB" w:rsidR="0092526E" w:rsidDel="001C5E26" w:rsidRDefault="00AC79F9">
      <w:pPr>
        <w:rPr>
          <w:del w:id="1474" w:author="Kelvin Ang" w:date="2014-11-09T10:50:00Z"/>
        </w:rPr>
      </w:pPr>
      <w:ins w:id="1475" w:author="Kelvin Ang" w:date="2014-11-09T10:53:00Z">
        <w:r w:rsidRPr="0073703E">
          <w:rPr>
            <w:i/>
          </w:rPr>
          <w:t>Action</w:t>
        </w:r>
        <w:r>
          <w:t xml:space="preserve"> implements the </w:t>
        </w:r>
        <w:r w:rsidRPr="0073703E">
          <w:rPr>
            <w:u w:val="single"/>
          </w:rPr>
          <w:t xml:space="preserve">Template </w:t>
        </w:r>
        <w:r>
          <w:rPr>
            <w:u w:val="single"/>
          </w:rPr>
          <w:t>p</w:t>
        </w:r>
        <w:r w:rsidRPr="0073703E">
          <w:rPr>
            <w:u w:val="single"/>
          </w:rPr>
          <w:t>attern</w:t>
        </w:r>
        <w:r>
          <w:t xml:space="preserve">. </w:t>
        </w:r>
        <w:r w:rsidRPr="000F6BFC">
          <w:t xml:space="preserve">Each subclass of </w:t>
        </w:r>
        <w:r w:rsidRPr="00F9725F">
          <w:rPr>
            <w:i/>
          </w:rPr>
          <w:t>Action</w:t>
        </w:r>
        <w:r w:rsidRPr="000F6BFC">
          <w:t xml:space="preserve"> encapsulates a complete description o</w:t>
        </w:r>
        <w:r>
          <w:t xml:space="preserve">f how an operation is performed and how hints are generated. Even though it is not specified in the </w:t>
        </w:r>
        <w:r w:rsidRPr="00822BF1">
          <w:rPr>
            <w:i/>
          </w:rPr>
          <w:t>Action</w:t>
        </w:r>
        <w:r>
          <w:t xml:space="preserve"> interface, it is compulsory to implement various static methods for each </w:t>
        </w:r>
        <w:r w:rsidRPr="00822BF1">
          <w:rPr>
            <w:i/>
          </w:rPr>
          <w:t>Action</w:t>
        </w:r>
        <w:r>
          <w:t xml:space="preserve"> subclass.</w:t>
        </w:r>
      </w:ins>
    </w:p>
    <w:p w14:paraId="081E9F06" w14:textId="77777777" w:rsidR="001C5E26" w:rsidRPr="000F6BFC" w:rsidRDefault="001C5E26">
      <w:pPr>
        <w:rPr>
          <w:ins w:id="1476" w:author="Kelvin Ang" w:date="2014-11-09T10:50:00Z"/>
        </w:rPr>
        <w:pPrChange w:id="1477" w:author="Kelvin Ang" w:date="2014-11-09T10:53:00Z">
          <w:pPr>
            <w:pStyle w:val="NoSpacing"/>
          </w:pPr>
        </w:pPrChange>
      </w:pPr>
    </w:p>
    <w:p w14:paraId="1B815E4A" w14:textId="1518239F" w:rsidR="0092526E" w:rsidDel="00E02FC6" w:rsidRDefault="0092526E" w:rsidP="0092526E">
      <w:pPr>
        <w:rPr>
          <w:del w:id="1478" w:author="Kelvin Ang" w:date="2014-11-09T10:08:00Z"/>
        </w:rPr>
      </w:pPr>
      <w:del w:id="1479" w:author="Kelvin Ang" w:date="2014-11-09T10:52:00Z">
        <w:r w:rsidRPr="000F6BFC" w:rsidDel="00AC79F9">
          <w:delText xml:space="preserve">Each subclass of </w:delText>
        </w:r>
        <w:r w:rsidRPr="00F9725F" w:rsidDel="00AC79F9">
          <w:rPr>
            <w:i/>
          </w:rPr>
          <w:delText>Action</w:delText>
        </w:r>
        <w:r w:rsidRPr="000F6BFC" w:rsidDel="00AC79F9">
          <w:delText xml:space="preserve"> encapsulates a complete description o</w:delText>
        </w:r>
        <w:r w:rsidDel="00AC79F9">
          <w:delText xml:space="preserve">f how an operation is performed. Even though it is not specified in the </w:delText>
        </w:r>
        <w:r w:rsidRPr="00822BF1" w:rsidDel="00AC79F9">
          <w:rPr>
            <w:i/>
          </w:rPr>
          <w:delText>Action</w:delText>
        </w:r>
        <w:r w:rsidDel="00AC79F9">
          <w:delText xml:space="preserve"> interface, it is compulsory to implement various static methods for each </w:delText>
        </w:r>
        <w:r w:rsidRPr="00822BF1" w:rsidDel="00AC79F9">
          <w:rPr>
            <w:i/>
          </w:rPr>
          <w:delText>Action</w:delText>
        </w:r>
        <w:r w:rsidDel="00AC79F9">
          <w:delText xml:space="preserve"> subclass.</w:delText>
        </w:r>
      </w:del>
      <w:del w:id="1480" w:author="Kelvin Ang" w:date="2014-11-09T10:35:00Z">
        <w:r w:rsidDel="006A7EAA">
          <w:delText xml:space="preserve"> </w:delText>
        </w:r>
      </w:del>
      <w:del w:id="1481" w:author="Kelvin Ang" w:date="2014-11-09T10:28:00Z">
        <w:r w:rsidDel="00A1674C">
          <w:delText xml:space="preserve">These methods are </w:delText>
        </w:r>
      </w:del>
      <w:ins w:id="1482" w:author="Kelvin Ang" w:date="2014-11-09T10:28:00Z">
        <w:r w:rsidR="00A1674C">
          <w:t xml:space="preserve">A summary of all mandatory methods and fields are </w:t>
        </w:r>
      </w:ins>
      <w:del w:id="1483" w:author="Kelvin Ang" w:date="2014-11-09T10:28:00Z">
        <w:r w:rsidDel="00A1674C">
          <w:delText xml:space="preserve">shown </w:delText>
        </w:r>
      </w:del>
      <w:ins w:id="1484" w:author="Kelvin Ang" w:date="2014-11-09T10:28:00Z">
        <w:r w:rsidR="00A1674C">
          <w:t xml:space="preserve">shown </w:t>
        </w:r>
      </w:ins>
      <w:ins w:id="1485" w:author="Kelvin Ang" w:date="2014-11-09T10:54:00Z">
        <w:r w:rsidR="00AC79F9">
          <w:t>below</w:t>
        </w:r>
      </w:ins>
      <w:del w:id="1486" w:author="Kelvin Ang" w:date="2014-11-09T10:54:00Z">
        <w:r w:rsidDel="00AC79F9">
          <w:delText xml:space="preserve">in </w:delText>
        </w:r>
        <w:r w:rsidRPr="00822BF1" w:rsidDel="00AC79F9">
          <w:rPr>
            <w:b/>
          </w:rPr>
          <w:delText>Figure 8</w:delText>
        </w:r>
      </w:del>
      <w:r>
        <w:t>.</w:t>
      </w:r>
    </w:p>
    <w:p w14:paraId="4D0AEC03" w14:textId="04044E44" w:rsidR="0092526E" w:rsidRDefault="0092526E" w:rsidP="0092526E">
      <w:del w:id="1487" w:author="Kelvin Ang" w:date="2014-11-09T10:08:00Z">
        <w:r w:rsidDel="00E02FC6">
          <w:br w:type="page"/>
        </w:r>
      </w:del>
    </w:p>
    <w:tbl>
      <w:tblPr>
        <w:tblStyle w:val="GridTable4-Accent51"/>
        <w:tblW w:w="0" w:type="auto"/>
        <w:jc w:val="center"/>
        <w:tblLayout w:type="fixed"/>
        <w:tblLook w:val="04A0" w:firstRow="1" w:lastRow="0" w:firstColumn="1" w:lastColumn="0" w:noHBand="0" w:noVBand="1"/>
        <w:tblPrChange w:id="1488" w:author="Kelvin Ang" w:date="2014-11-09T10:37:00Z">
          <w:tblPr>
            <w:tblStyle w:val="GridTable4-Accent51"/>
            <w:tblW w:w="0" w:type="auto"/>
            <w:jc w:val="center"/>
            <w:tblLook w:val="04A0" w:firstRow="1" w:lastRow="0" w:firstColumn="1" w:lastColumn="0" w:noHBand="0" w:noVBand="1"/>
          </w:tblPr>
        </w:tblPrChange>
      </w:tblPr>
      <w:tblGrid>
        <w:gridCol w:w="3528"/>
        <w:gridCol w:w="6048"/>
        <w:tblGridChange w:id="1489">
          <w:tblGrid>
            <w:gridCol w:w="4010"/>
            <w:gridCol w:w="4803"/>
          </w:tblGrid>
        </w:tblGridChange>
      </w:tblGrid>
      <w:tr w:rsidR="0092526E" w:rsidRPr="000F6BFC" w14:paraId="0FB5A1A4" w14:textId="77777777" w:rsidTr="0042742F">
        <w:trPr>
          <w:cnfStyle w:val="100000000000" w:firstRow="1" w:lastRow="0" w:firstColumn="0" w:lastColumn="0" w:oddVBand="0" w:evenVBand="0" w:oddHBand="0" w:evenHBand="0" w:firstRowFirstColumn="0" w:firstRowLastColumn="0" w:lastRowFirstColumn="0" w:lastRowLastColumn="0"/>
          <w:jc w:val="center"/>
          <w:trPrChange w:id="1490"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491" w:author="Kelvin Ang" w:date="2014-11-09T10:37:00Z">
              <w:tcPr>
                <w:tcW w:w="4010" w:type="dxa"/>
              </w:tcPr>
            </w:tcPrChange>
          </w:tcPr>
          <w:p w14:paraId="370D1298" w14:textId="15B54F52" w:rsidR="0092526E" w:rsidRPr="000F6BFC" w:rsidRDefault="0092526E" w:rsidP="000F5FA9">
            <w:pPr>
              <w:cnfStyle w:val="101000000000" w:firstRow="1" w:lastRow="0" w:firstColumn="1" w:lastColumn="0" w:oddVBand="0" w:evenVBand="0" w:oddHBand="0" w:evenHBand="0" w:firstRowFirstColumn="0" w:firstRowLastColumn="0" w:lastRowFirstColumn="0" w:lastRowLastColumn="0"/>
            </w:pPr>
            <w:r w:rsidRPr="000F6BFC">
              <w:t>Field / Method</w:t>
            </w:r>
          </w:p>
        </w:tc>
        <w:tc>
          <w:tcPr>
            <w:tcW w:w="6048" w:type="dxa"/>
            <w:tcPrChange w:id="1492" w:author="Kelvin Ang" w:date="2014-11-09T10:37:00Z">
              <w:tcPr>
                <w:tcW w:w="4803" w:type="dxa"/>
              </w:tcPr>
            </w:tcPrChange>
          </w:tcPr>
          <w:p w14:paraId="0B8F3374" w14:textId="0C54365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6247B845" w14:textId="77777777" w:rsidTr="0042742F">
        <w:trPr>
          <w:cnfStyle w:val="000000100000" w:firstRow="0" w:lastRow="0" w:firstColumn="0" w:lastColumn="0" w:oddVBand="0" w:evenVBand="0" w:oddHBand="1" w:evenHBand="0" w:firstRowFirstColumn="0" w:firstRowLastColumn="0" w:lastRowFirstColumn="0" w:lastRowLastColumn="0"/>
          <w:jc w:val="center"/>
          <w:trPrChange w:id="149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494" w:author="Kelvin Ang" w:date="2014-11-09T10:37:00Z">
              <w:tcPr>
                <w:tcW w:w="4010" w:type="dxa"/>
              </w:tcPr>
            </w:tcPrChange>
          </w:tcPr>
          <w:p w14:paraId="4606C268" w14:textId="309536DB" w:rsidR="0092526E" w:rsidRPr="0042742F" w:rsidRDefault="0092526E" w:rsidP="000F5FA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495" w:author="Kelvin Ang" w:date="2014-11-09T10:37:00Z">
                  <w:rPr>
                    <w:b w:val="0"/>
                  </w:rPr>
                </w:rPrChange>
              </w:rPr>
            </w:pPr>
            <w:r w:rsidRPr="0042742F">
              <w:rPr>
                <w:rFonts w:ascii="Consolas" w:hAnsi="Consolas" w:cs="Consolas"/>
                <w:sz w:val="20"/>
                <w:szCs w:val="20"/>
                <w:rPrChange w:id="1496" w:author="Kelvin Ang" w:date="2014-11-09T10:37:00Z">
                  <w:rPr/>
                </w:rPrChange>
              </w:rPr>
              <w:t>DICTIONARY: String[]</w:t>
            </w:r>
          </w:p>
        </w:tc>
        <w:tc>
          <w:tcPr>
            <w:tcW w:w="6048" w:type="dxa"/>
            <w:tcPrChange w:id="1497" w:author="Kelvin Ang" w:date="2014-11-09T10:37:00Z">
              <w:tcPr>
                <w:tcW w:w="4803" w:type="dxa"/>
              </w:tcPr>
            </w:tcPrChange>
          </w:tcPr>
          <w:p w14:paraId="0C5CE19B" w14:textId="67B0BA9A" w:rsidR="0092526E" w:rsidRPr="000F6BFC" w:rsidRDefault="0092526E" w:rsidP="00CC5F57">
            <w:pPr>
              <w:cnfStyle w:val="000000100000" w:firstRow="0" w:lastRow="0" w:firstColumn="0" w:lastColumn="0" w:oddVBand="0" w:evenVBand="0" w:oddHBand="1" w:evenHBand="0" w:firstRowFirstColumn="0" w:firstRowLastColumn="0" w:lastRowFirstColumn="0" w:lastRowLastColumn="0"/>
            </w:pPr>
            <w:r w:rsidRPr="000F6BFC">
              <w:t xml:space="preserve">All commands associated with this </w:t>
            </w:r>
            <w:del w:id="1498" w:author="Kelvin Ang" w:date="2014-11-09T10:38:00Z">
              <w:r w:rsidRPr="0042742F" w:rsidDel="0042742F">
                <w:rPr>
                  <w:i/>
                  <w:rPrChange w:id="1499" w:author="Kelvin Ang" w:date="2014-11-09T10:38:00Z">
                    <w:rPr/>
                  </w:rPrChange>
                </w:rPr>
                <w:delText>action</w:delText>
              </w:r>
            </w:del>
            <w:ins w:id="1500" w:author="Kelvin Ang" w:date="2014-11-09T10:38:00Z">
              <w:r w:rsidR="0042742F" w:rsidRPr="0042742F">
                <w:rPr>
                  <w:i/>
                  <w:rPrChange w:id="1501" w:author="Kelvin Ang" w:date="2014-11-09T10:38:00Z">
                    <w:rPr/>
                  </w:rPrChange>
                </w:rPr>
                <w:t>Action</w:t>
              </w:r>
            </w:ins>
            <w:r w:rsidRPr="000F6BFC">
              <w:t>.</w:t>
            </w:r>
          </w:p>
        </w:tc>
      </w:tr>
      <w:tr w:rsidR="00F06B49" w:rsidRPr="000F6BFC" w14:paraId="4053FE19" w14:textId="77777777" w:rsidTr="0042742F">
        <w:trPr>
          <w:jc w:val="center"/>
          <w:trPrChange w:id="1502"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503" w:author="Kelvin Ang" w:date="2014-11-09T10:37:00Z">
              <w:tcPr>
                <w:tcW w:w="4010" w:type="dxa"/>
              </w:tcPr>
            </w:tcPrChange>
          </w:tcPr>
          <w:p w14:paraId="74751B69" w14:textId="67664C3E" w:rsidR="00F06B49" w:rsidRPr="0042742F" w:rsidRDefault="00F06B49" w:rsidP="00F06B49">
            <w:pPr>
              <w:rPr>
                <w:rFonts w:ascii="Consolas" w:hAnsi="Consolas" w:cs="Consolas"/>
                <w:b w:val="0"/>
                <w:sz w:val="20"/>
                <w:szCs w:val="20"/>
                <w:rPrChange w:id="1504" w:author="Kelvin Ang" w:date="2014-11-09T10:37:00Z">
                  <w:rPr>
                    <w:b w:val="0"/>
                    <w:u w:val="single"/>
                  </w:rPr>
                </w:rPrChange>
              </w:rPr>
            </w:pPr>
            <w:ins w:id="1505" w:author="Kelvin Ang" w:date="2014-11-09T10:34:00Z">
              <w:r w:rsidRPr="0042742F">
                <w:rPr>
                  <w:rFonts w:ascii="Consolas" w:hAnsi="Consolas" w:cs="Consolas"/>
                  <w:sz w:val="20"/>
                  <w:szCs w:val="20"/>
                  <w:rPrChange w:id="1506" w:author="Kelvin Ang" w:date="2014-11-09T10:37:00Z">
                    <w:rPr/>
                  </w:rPrChange>
                </w:rPr>
                <w:t>EXECUTE_ERROR, EXECUTE_SUCCESS</w:t>
              </w:r>
            </w:ins>
            <w:del w:id="1507" w:author="Kelvin Ang" w:date="2014-11-09T10:34:00Z">
              <w:r w:rsidRPr="0042742F" w:rsidDel="00F06B49">
                <w:rPr>
                  <w:rFonts w:ascii="Consolas" w:hAnsi="Consolas" w:cs="Consolas"/>
                  <w:sz w:val="20"/>
                  <w:szCs w:val="20"/>
                  <w:rPrChange w:id="1508" w:author="Kelvin Ang" w:date="2014-11-09T10:37:00Z">
                    <w:rPr>
                      <w:u w:val="single"/>
                    </w:rPr>
                  </w:rPrChange>
                </w:rPr>
                <w:delText xml:space="preserve">isThisAction(String): </w:delText>
              </w:r>
            </w:del>
            <w:del w:id="1509" w:author="Kelvin Ang" w:date="2014-11-09T10:28:00Z">
              <w:r w:rsidRPr="0042742F" w:rsidDel="000F4480">
                <w:rPr>
                  <w:rFonts w:ascii="Consolas" w:hAnsi="Consolas" w:cs="Consolas"/>
                  <w:sz w:val="20"/>
                  <w:szCs w:val="20"/>
                  <w:rPrChange w:id="1510" w:author="Kelvin Ang" w:date="2014-11-09T10:37:00Z">
                    <w:rPr>
                      <w:u w:val="single"/>
                    </w:rPr>
                  </w:rPrChange>
                </w:rPr>
                <w:delText>boolean</w:delText>
              </w:r>
            </w:del>
          </w:p>
        </w:tc>
        <w:tc>
          <w:tcPr>
            <w:tcW w:w="6048" w:type="dxa"/>
            <w:tcPrChange w:id="1511" w:author="Kelvin Ang" w:date="2014-11-09T10:37:00Z">
              <w:tcPr>
                <w:tcW w:w="4803" w:type="dxa"/>
              </w:tcPr>
            </w:tcPrChange>
          </w:tcPr>
          <w:p w14:paraId="4BA97E02" w14:textId="06099EE7"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512" w:author="Kelvin Ang" w:date="2014-11-09T10:34:00Z">
              <w:r w:rsidRPr="000F6BFC">
                <w:t>Status messages for execution.</w:t>
              </w:r>
            </w:ins>
            <w:del w:id="1513" w:author="Kelvin Ang" w:date="2014-11-09T10:34:00Z">
              <w:r w:rsidRPr="000F6BFC" w:rsidDel="00F06B49">
                <w:delText>Static method for matching dictionary.</w:delText>
              </w:r>
            </w:del>
          </w:p>
        </w:tc>
      </w:tr>
      <w:tr w:rsidR="00F06B49" w:rsidRPr="000F6BFC" w14:paraId="73E671F4" w14:textId="77777777" w:rsidTr="0042742F">
        <w:trPr>
          <w:cnfStyle w:val="000000100000" w:firstRow="0" w:lastRow="0" w:firstColumn="0" w:lastColumn="0" w:oddVBand="0" w:evenVBand="0" w:oddHBand="1" w:evenHBand="0" w:firstRowFirstColumn="0" w:firstRowLastColumn="0" w:lastRowFirstColumn="0" w:lastRowLastColumn="0"/>
          <w:jc w:val="center"/>
          <w:trPrChange w:id="151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515" w:author="Kelvin Ang" w:date="2014-11-09T10:37:00Z">
              <w:tcPr>
                <w:tcW w:w="4010" w:type="dxa"/>
              </w:tcPr>
            </w:tcPrChange>
          </w:tcPr>
          <w:p w14:paraId="7147EA15" w14:textId="5A87DAD0"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516" w:author="Kelvin Ang" w:date="2014-11-09T10:37:00Z">
                  <w:rPr>
                    <w:b w:val="0"/>
                  </w:rPr>
                </w:rPrChange>
              </w:rPr>
            </w:pPr>
            <w:ins w:id="1517" w:author="Kelvin Ang" w:date="2014-11-09T10:34:00Z">
              <w:r w:rsidRPr="0042742F">
                <w:rPr>
                  <w:rFonts w:ascii="Consolas" w:hAnsi="Consolas" w:cs="Consolas"/>
                  <w:sz w:val="20"/>
                  <w:szCs w:val="20"/>
                  <w:rPrChange w:id="1518" w:author="Kelvin Ang" w:date="2014-11-09T10:37:00Z">
                    <w:rPr/>
                  </w:rPrChange>
                </w:rPr>
                <w:t>UNDO_ERROR, UNDO_SUCCESS</w:t>
              </w:r>
            </w:ins>
            <w:del w:id="1519" w:author="Kelvin Ang" w:date="2014-11-09T10:34:00Z">
              <w:r w:rsidRPr="0042742F" w:rsidDel="00F06B49">
                <w:rPr>
                  <w:rFonts w:ascii="Consolas" w:hAnsi="Consolas" w:cs="Consolas"/>
                  <w:sz w:val="20"/>
                  <w:szCs w:val="20"/>
                  <w:rPrChange w:id="1520" w:author="Kelvin Ang" w:date="2014-11-09T10:37:00Z">
                    <w:rPr/>
                  </w:rPrChange>
                </w:rPr>
                <w:delText>EXECUTE_ERROR, EXECUTE_SUCCESS</w:delText>
              </w:r>
            </w:del>
          </w:p>
        </w:tc>
        <w:tc>
          <w:tcPr>
            <w:tcW w:w="6048" w:type="dxa"/>
            <w:tcPrChange w:id="1521" w:author="Kelvin Ang" w:date="2014-11-09T10:37:00Z">
              <w:tcPr>
                <w:tcW w:w="4803" w:type="dxa"/>
              </w:tcPr>
            </w:tcPrChange>
          </w:tcPr>
          <w:p w14:paraId="6EEC2222" w14:textId="3F52ADBB" w:rsidR="00F06B49" w:rsidRPr="000F6BFC" w:rsidRDefault="0042742F" w:rsidP="00CC5F57">
            <w:pPr>
              <w:cnfStyle w:val="000000100000" w:firstRow="0" w:lastRow="0" w:firstColumn="0" w:lastColumn="0" w:oddVBand="0" w:evenVBand="0" w:oddHBand="1" w:evenHBand="0" w:firstRowFirstColumn="0" w:firstRowLastColumn="0" w:lastRowFirstColumn="0" w:lastRowLastColumn="0"/>
            </w:pPr>
            <w:ins w:id="1522" w:author="Kelvin Ang" w:date="2014-11-09T10:34:00Z">
              <w:r>
                <w:t>Status messages for undo</w:t>
              </w:r>
              <w:r w:rsidR="00F06B49" w:rsidRPr="000F6BFC">
                <w:t>, if undoable.</w:t>
              </w:r>
            </w:ins>
            <w:del w:id="1523" w:author="Kelvin Ang" w:date="2014-11-09T10:34:00Z">
              <w:r w:rsidR="00F06B49" w:rsidRPr="000F6BFC" w:rsidDel="00F06B49">
                <w:delText>Status messages for execution.</w:delText>
              </w:r>
            </w:del>
          </w:p>
        </w:tc>
      </w:tr>
      <w:tr w:rsidR="00F06B49" w:rsidRPr="000F6BFC" w14:paraId="0A1D3084" w14:textId="77777777" w:rsidTr="0042742F">
        <w:trPr>
          <w:jc w:val="center"/>
          <w:trPrChange w:id="152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525" w:author="Kelvin Ang" w:date="2014-11-09T10:37:00Z">
              <w:tcPr>
                <w:tcW w:w="4010" w:type="dxa"/>
              </w:tcPr>
            </w:tcPrChange>
          </w:tcPr>
          <w:p w14:paraId="6AAE845D" w14:textId="2A7A6DF5" w:rsidR="00F06B49" w:rsidRPr="0042742F" w:rsidRDefault="00F06B49" w:rsidP="00CC5F57">
            <w:pPr>
              <w:rPr>
                <w:rFonts w:ascii="Consolas" w:hAnsi="Consolas" w:cs="Consolas"/>
                <w:b w:val="0"/>
                <w:sz w:val="20"/>
                <w:szCs w:val="20"/>
                <w:rPrChange w:id="1526" w:author="Kelvin Ang" w:date="2014-11-09T10:37:00Z">
                  <w:rPr>
                    <w:b w:val="0"/>
                  </w:rPr>
                </w:rPrChange>
              </w:rPr>
            </w:pPr>
            <w:ins w:id="1527" w:author="Kelvin Ang" w:date="2014-11-09T10:34:00Z">
              <w:r w:rsidRPr="0042742F">
                <w:rPr>
                  <w:rFonts w:ascii="Consolas" w:hAnsi="Consolas" w:cs="Consolas"/>
                  <w:sz w:val="20"/>
                  <w:szCs w:val="20"/>
                  <w:rPrChange w:id="1528" w:author="Kelvin Ang" w:date="2014-11-09T10:37:00Z">
                    <w:rPr/>
                  </w:rPrChange>
                </w:rPr>
                <w:t>HINT_MESSAGE</w:t>
              </w:r>
            </w:ins>
            <w:del w:id="1529" w:author="Kelvin Ang" w:date="2014-11-09T10:34:00Z">
              <w:r w:rsidRPr="0042742F" w:rsidDel="00F06B49">
                <w:rPr>
                  <w:rFonts w:ascii="Consolas" w:hAnsi="Consolas" w:cs="Consolas"/>
                  <w:sz w:val="20"/>
                  <w:szCs w:val="20"/>
                  <w:rPrChange w:id="1530" w:author="Kelvin Ang" w:date="2014-11-09T10:37:00Z">
                    <w:rPr/>
                  </w:rPrChange>
                </w:rPr>
                <w:delText>UNDO_ERROR, UNDO_SUCCESS</w:delText>
              </w:r>
            </w:del>
          </w:p>
        </w:tc>
        <w:tc>
          <w:tcPr>
            <w:tcW w:w="6048" w:type="dxa"/>
            <w:tcPrChange w:id="1531" w:author="Kelvin Ang" w:date="2014-11-09T10:37:00Z">
              <w:tcPr>
                <w:tcW w:w="4803" w:type="dxa"/>
              </w:tcPr>
            </w:tcPrChange>
          </w:tcPr>
          <w:p w14:paraId="4418E530" w14:textId="3186ACBB" w:rsidR="00F06B49" w:rsidRPr="000F6BFC" w:rsidRDefault="00F06B49" w:rsidP="00F06B49">
            <w:pPr>
              <w:cnfStyle w:val="000000000000" w:firstRow="0" w:lastRow="0" w:firstColumn="0" w:lastColumn="0" w:oddVBand="0" w:evenVBand="0" w:oddHBand="0" w:evenHBand="0" w:firstRowFirstColumn="0" w:firstRowLastColumn="0" w:lastRowFirstColumn="0" w:lastRowLastColumn="0"/>
            </w:pPr>
            <w:ins w:id="1532" w:author="Kelvin Ang" w:date="2014-11-09T10:34:00Z">
              <w:r>
                <w:t xml:space="preserve">The hint message to return when </w:t>
              </w:r>
              <w:r w:rsidRPr="0042742F">
                <w:rPr>
                  <w:rFonts w:ascii="Consolas" w:hAnsi="Consolas" w:cs="Consolas"/>
                  <w:sz w:val="20"/>
                  <w:szCs w:val="20"/>
                  <w:rPrChange w:id="1533" w:author="Kelvin Ang" w:date="2014-11-09T10:37:00Z">
                    <w:rPr/>
                  </w:rPrChange>
                </w:rPr>
                <w:t>getHint()</w:t>
              </w:r>
              <w:r>
                <w:t xml:space="preserve"> is called.</w:t>
              </w:r>
            </w:ins>
            <w:del w:id="1534" w:author="Kelvin Ang" w:date="2014-11-09T10:34:00Z">
              <w:r w:rsidRPr="000F6BFC" w:rsidDel="00F06B49">
                <w:delText>Status messages for undo function, if undoable.</w:delText>
              </w:r>
            </w:del>
          </w:p>
        </w:tc>
      </w:tr>
      <w:tr w:rsidR="00F06B49" w:rsidRPr="000F6BFC" w14:paraId="5C8EB127" w14:textId="77777777" w:rsidTr="0042742F">
        <w:trPr>
          <w:cnfStyle w:val="000000100000" w:firstRow="0" w:lastRow="0" w:firstColumn="0" w:lastColumn="0" w:oddVBand="0" w:evenVBand="0" w:oddHBand="1" w:evenHBand="0" w:firstRowFirstColumn="0" w:firstRowLastColumn="0" w:lastRowFirstColumn="0" w:lastRowLastColumn="0"/>
          <w:jc w:val="center"/>
          <w:trPrChange w:id="1535"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536" w:author="Kelvin Ang" w:date="2014-11-09T10:37:00Z">
              <w:tcPr>
                <w:tcW w:w="4010" w:type="dxa"/>
              </w:tcPr>
            </w:tcPrChange>
          </w:tcPr>
          <w:p w14:paraId="1CDAF5C5" w14:textId="08EA424D"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537" w:author="Kelvin Ang" w:date="2014-11-09T10:37:00Z">
                  <w:rPr>
                    <w:b w:val="0"/>
                  </w:rPr>
                </w:rPrChange>
              </w:rPr>
            </w:pPr>
            <w:r w:rsidRPr="0042742F">
              <w:rPr>
                <w:rFonts w:ascii="Consolas" w:hAnsi="Consolas" w:cs="Consolas"/>
                <w:sz w:val="20"/>
                <w:szCs w:val="20"/>
                <w:rPrChange w:id="1538" w:author="Kelvin Ang" w:date="2014-11-09T10:37:00Z">
                  <w:rPr/>
                </w:rPrChange>
              </w:rPr>
              <w:t>execute(): Message</w:t>
            </w:r>
          </w:p>
        </w:tc>
        <w:tc>
          <w:tcPr>
            <w:tcW w:w="6048" w:type="dxa"/>
            <w:tcPrChange w:id="1539" w:author="Kelvin Ang" w:date="2014-11-09T10:37:00Z">
              <w:tcPr>
                <w:tcW w:w="4803" w:type="dxa"/>
              </w:tcPr>
            </w:tcPrChange>
          </w:tcPr>
          <w:p w14:paraId="17135ACA" w14:textId="4494CF17" w:rsidR="00F06B49" w:rsidRPr="000F6BFC" w:rsidRDefault="00F06B49" w:rsidP="00CC5F57">
            <w:pPr>
              <w:cnfStyle w:val="000000100000" w:firstRow="0" w:lastRow="0" w:firstColumn="0" w:lastColumn="0" w:oddVBand="0" w:evenVBand="0" w:oddHBand="1" w:evenHBand="0" w:firstRowFirstColumn="0" w:firstRowLastColumn="0" w:lastRowFirstColumn="0" w:lastRowLastColumn="0"/>
            </w:pPr>
            <w:r w:rsidRPr="000F6BFC">
              <w:t xml:space="preserve">Code for executing the </w:t>
            </w:r>
            <w:del w:id="1540" w:author="Kelvin Ang" w:date="2014-11-09T10:38:00Z">
              <w:r w:rsidRPr="0042742F" w:rsidDel="0042742F">
                <w:rPr>
                  <w:i/>
                  <w:rPrChange w:id="1541" w:author="Kelvin Ang" w:date="2014-11-09T10:38:00Z">
                    <w:rPr/>
                  </w:rPrChange>
                </w:rPr>
                <w:delText>action</w:delText>
              </w:r>
            </w:del>
            <w:ins w:id="1542" w:author="Kelvin Ang" w:date="2014-11-09T10:38:00Z">
              <w:r w:rsidR="0042742F" w:rsidRPr="0042742F">
                <w:rPr>
                  <w:i/>
                  <w:rPrChange w:id="1543" w:author="Kelvin Ang" w:date="2014-11-09T10:38:00Z">
                    <w:rPr/>
                  </w:rPrChange>
                </w:rPr>
                <w:t>Action</w:t>
              </w:r>
            </w:ins>
            <w:r w:rsidRPr="000F6BFC">
              <w:t>.</w:t>
            </w:r>
          </w:p>
        </w:tc>
      </w:tr>
      <w:tr w:rsidR="00F06B49" w:rsidRPr="000F6BFC" w14:paraId="52D0C2EE" w14:textId="77777777" w:rsidTr="0042742F">
        <w:trPr>
          <w:jc w:val="center"/>
          <w:trPrChange w:id="1544"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545" w:author="Kelvin Ang" w:date="2014-11-09T10:37:00Z">
              <w:tcPr>
                <w:tcW w:w="4010" w:type="dxa"/>
              </w:tcPr>
            </w:tcPrChange>
          </w:tcPr>
          <w:p w14:paraId="692F00BA" w14:textId="1DFE3CFF" w:rsidR="00F06B49" w:rsidRPr="0042742F" w:rsidRDefault="00F06B49" w:rsidP="00F06B49">
            <w:pPr>
              <w:rPr>
                <w:rFonts w:ascii="Consolas" w:hAnsi="Consolas" w:cs="Consolas"/>
                <w:b w:val="0"/>
                <w:sz w:val="20"/>
                <w:szCs w:val="20"/>
                <w:rPrChange w:id="1546" w:author="Kelvin Ang" w:date="2014-11-09T10:37:00Z">
                  <w:rPr>
                    <w:b w:val="0"/>
                  </w:rPr>
                </w:rPrChange>
              </w:rPr>
            </w:pPr>
            <w:r w:rsidRPr="0042742F">
              <w:rPr>
                <w:rFonts w:ascii="Consolas" w:hAnsi="Consolas" w:cs="Consolas"/>
                <w:sz w:val="20"/>
                <w:szCs w:val="20"/>
                <w:rPrChange w:id="1547" w:author="Kelvin Ang" w:date="2014-11-09T10:37:00Z">
                  <w:rPr/>
                </w:rPrChange>
              </w:rPr>
              <w:t>undo(): Message</w:t>
            </w:r>
          </w:p>
        </w:tc>
        <w:tc>
          <w:tcPr>
            <w:tcW w:w="6048" w:type="dxa"/>
            <w:tcPrChange w:id="1548" w:author="Kelvin Ang" w:date="2014-11-09T10:37:00Z">
              <w:tcPr>
                <w:tcW w:w="4803" w:type="dxa"/>
              </w:tcPr>
            </w:tcPrChange>
          </w:tcPr>
          <w:p w14:paraId="4B3BDE6C" w14:textId="1FBE390E" w:rsidR="00F06B49" w:rsidRPr="000F6BFC" w:rsidRDefault="00F06B49" w:rsidP="00CC5F57">
            <w:pPr>
              <w:cnfStyle w:val="000000000000" w:firstRow="0" w:lastRow="0" w:firstColumn="0" w:lastColumn="0" w:oddVBand="0" w:evenVBand="0" w:oddHBand="0" w:evenHBand="0" w:firstRowFirstColumn="0" w:firstRowLastColumn="0" w:lastRowFirstColumn="0" w:lastRowLastColumn="0"/>
            </w:pPr>
            <w:r w:rsidRPr="000F6BFC">
              <w:t xml:space="preserve">Code for undoing the </w:t>
            </w:r>
            <w:del w:id="1549" w:author="Kelvin Ang" w:date="2014-11-09T10:38:00Z">
              <w:r w:rsidRPr="0042742F" w:rsidDel="0042742F">
                <w:rPr>
                  <w:i/>
                  <w:rPrChange w:id="1550" w:author="Kelvin Ang" w:date="2014-11-09T10:38:00Z">
                    <w:rPr/>
                  </w:rPrChange>
                </w:rPr>
                <w:delText>a</w:delText>
              </w:r>
            </w:del>
            <w:ins w:id="1551" w:author="Kelvin Ang" w:date="2014-11-09T10:38:00Z">
              <w:r w:rsidR="0042742F">
                <w:rPr>
                  <w:i/>
                </w:rPr>
                <w:t>A</w:t>
              </w:r>
            </w:ins>
            <w:r w:rsidRPr="0042742F">
              <w:rPr>
                <w:i/>
                <w:rPrChange w:id="1552" w:author="Kelvin Ang" w:date="2014-11-09T10:38:00Z">
                  <w:rPr/>
                </w:rPrChange>
              </w:rPr>
              <w:t>ction</w:t>
            </w:r>
            <w:r w:rsidRPr="000F6BFC">
              <w:t>.</w:t>
            </w:r>
          </w:p>
        </w:tc>
      </w:tr>
      <w:tr w:rsidR="00F06B49" w:rsidRPr="000F6BFC" w14:paraId="17AF84B5" w14:textId="77777777" w:rsidTr="0042742F">
        <w:trPr>
          <w:cnfStyle w:val="000000100000" w:firstRow="0" w:lastRow="0" w:firstColumn="0" w:lastColumn="0" w:oddVBand="0" w:evenVBand="0" w:oddHBand="1" w:evenHBand="0" w:firstRowFirstColumn="0" w:firstRowLastColumn="0" w:lastRowFirstColumn="0" w:lastRowLastColumn="0"/>
          <w:jc w:val="center"/>
          <w:trPrChange w:id="1553"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554" w:author="Kelvin Ang" w:date="2014-11-09T10:37:00Z">
              <w:tcPr>
                <w:tcW w:w="4010" w:type="dxa"/>
              </w:tcPr>
            </w:tcPrChange>
          </w:tcPr>
          <w:p w14:paraId="2DD2FB4E" w14:textId="3D76BEE1" w:rsidR="00F06B49" w:rsidRPr="0042742F" w:rsidRDefault="00F06B49" w:rsidP="00F06B49">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555" w:author="Kelvin Ang" w:date="2014-11-09T10:37:00Z">
                  <w:rPr>
                    <w:b w:val="0"/>
                  </w:rPr>
                </w:rPrChange>
              </w:rPr>
            </w:pPr>
            <w:ins w:id="1556" w:author="Kelvin Ang" w:date="2014-11-09T10:34:00Z">
              <w:r w:rsidRPr="0042742F">
                <w:rPr>
                  <w:rFonts w:ascii="Consolas" w:hAnsi="Consolas" w:cs="Consolas"/>
                  <w:sz w:val="20"/>
                  <w:szCs w:val="20"/>
                  <w:rPrChange w:id="1557" w:author="Kelvin Ang" w:date="2014-11-09T10:37:00Z">
                    <w:rPr/>
                  </w:rPrChange>
                </w:rPr>
                <w:t>isThisAction(String): boolean</w:t>
              </w:r>
            </w:ins>
            <w:del w:id="1558" w:author="Kelvin Ang" w:date="2014-11-09T10:34:00Z">
              <w:r w:rsidRPr="0042742F" w:rsidDel="00F06B49">
                <w:rPr>
                  <w:rFonts w:ascii="Consolas" w:hAnsi="Consolas" w:cs="Consolas"/>
                  <w:sz w:val="20"/>
                  <w:szCs w:val="20"/>
                  <w:rPrChange w:id="1559" w:author="Kelvin Ang" w:date="2014-11-09T10:37:00Z">
                    <w:rPr/>
                  </w:rPrChange>
                </w:rPr>
                <w:delText>HINT_MESSAGE</w:delText>
              </w:r>
            </w:del>
            <w:del w:id="1560" w:author="Kelvin Ang" w:date="2014-11-09T10:28:00Z">
              <w:r w:rsidRPr="0042742F" w:rsidDel="000F4480">
                <w:rPr>
                  <w:rFonts w:ascii="Consolas" w:hAnsi="Consolas" w:cs="Consolas"/>
                  <w:sz w:val="20"/>
                  <w:szCs w:val="20"/>
                  <w:rPrChange w:id="1561" w:author="Kelvin Ang" w:date="2014-11-09T10:37:00Z">
                    <w:rPr/>
                  </w:rPrChange>
                </w:rPr>
                <w:delText xml:space="preserve"> </w:delText>
              </w:r>
            </w:del>
            <w:del w:id="1562" w:author="Kelvin Ang" w:date="2014-11-09T10:34:00Z">
              <w:r w:rsidRPr="0042742F" w:rsidDel="00F06B49">
                <w:rPr>
                  <w:rFonts w:ascii="Consolas" w:hAnsi="Consolas" w:cs="Consolas"/>
                  <w:sz w:val="20"/>
                  <w:szCs w:val="20"/>
                  <w:rPrChange w:id="1563" w:author="Kelvin Ang" w:date="2014-11-09T10:37:00Z">
                    <w:rPr/>
                  </w:rPrChange>
                </w:rPr>
                <w:delText>and variants</w:delText>
              </w:r>
            </w:del>
          </w:p>
        </w:tc>
        <w:tc>
          <w:tcPr>
            <w:tcW w:w="6048" w:type="dxa"/>
            <w:tcPrChange w:id="1564" w:author="Kelvin Ang" w:date="2014-11-09T10:37:00Z">
              <w:tcPr>
                <w:tcW w:w="4803" w:type="dxa"/>
              </w:tcPr>
            </w:tcPrChange>
          </w:tcPr>
          <w:p w14:paraId="11FFA6D2" w14:textId="4952F221"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ins w:id="1565" w:author="Kelvin Ang" w:date="2014-11-09T10:34:00Z">
              <w:r w:rsidRPr="000F6BFC">
                <w:t xml:space="preserve">Static method for matching </w:t>
              </w:r>
            </w:ins>
            <w:ins w:id="1566" w:author="Kelvin Ang" w:date="2014-11-09T10:38:00Z">
              <w:r w:rsidR="0042742F">
                <w:t xml:space="preserve">entries in the </w:t>
              </w:r>
            </w:ins>
            <w:ins w:id="1567" w:author="Kelvin Ang" w:date="2014-11-09T10:34:00Z">
              <w:r w:rsidRPr="000F6BFC">
                <w:t>dictionary.</w:t>
              </w:r>
            </w:ins>
            <w:del w:id="1568" w:author="Kelvin Ang" w:date="2014-11-09T10:34:00Z">
              <w:r w:rsidDel="00F06B49">
                <w:delText>The hint message to return when getHint() is called.</w:delText>
              </w:r>
            </w:del>
          </w:p>
        </w:tc>
      </w:tr>
      <w:tr w:rsidR="00F06B49" w:rsidRPr="000F6BFC" w14:paraId="51CD7A08" w14:textId="77777777" w:rsidTr="0042742F">
        <w:trPr>
          <w:jc w:val="center"/>
          <w:trPrChange w:id="1569"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570" w:author="Kelvin Ang" w:date="2014-11-09T10:37:00Z">
              <w:tcPr>
                <w:tcW w:w="4010" w:type="dxa"/>
              </w:tcPr>
            </w:tcPrChange>
          </w:tcPr>
          <w:p w14:paraId="4382D2FE" w14:textId="0F859914" w:rsidR="00F06B49" w:rsidRPr="0042742F" w:rsidRDefault="00F06B49" w:rsidP="00F06B49">
            <w:pPr>
              <w:rPr>
                <w:rFonts w:ascii="Consolas" w:hAnsi="Consolas" w:cs="Consolas"/>
                <w:b w:val="0"/>
                <w:sz w:val="20"/>
                <w:szCs w:val="20"/>
                <w:rPrChange w:id="1571" w:author="Kelvin Ang" w:date="2014-11-09T10:37:00Z">
                  <w:rPr>
                    <w:b w:val="0"/>
                    <w:u w:val="single"/>
                  </w:rPr>
                </w:rPrChange>
              </w:rPr>
            </w:pPr>
            <w:r w:rsidRPr="0042742F">
              <w:rPr>
                <w:rFonts w:ascii="Consolas" w:hAnsi="Consolas" w:cs="Consolas"/>
                <w:sz w:val="20"/>
                <w:szCs w:val="20"/>
                <w:rPrChange w:id="1572" w:author="Kelvin Ang" w:date="2014-11-09T10:37:00Z">
                  <w:rPr>
                    <w:u w:val="single"/>
                  </w:rPr>
                </w:rPrChange>
              </w:rPr>
              <w:t>getHint(String): Message</w:t>
            </w:r>
          </w:p>
        </w:tc>
        <w:tc>
          <w:tcPr>
            <w:tcW w:w="6048" w:type="dxa"/>
            <w:tcPrChange w:id="1573" w:author="Kelvin Ang" w:date="2014-11-09T10:37:00Z">
              <w:tcPr>
                <w:tcW w:w="4803" w:type="dxa"/>
              </w:tcPr>
            </w:tcPrChange>
          </w:tcPr>
          <w:p w14:paraId="0CE53FCE" w14:textId="62CF9CF7" w:rsidR="00F06B49" w:rsidRDefault="00F06B49" w:rsidP="00F06B49">
            <w:pPr>
              <w:keepNext/>
              <w:cnfStyle w:val="000000000000" w:firstRow="0" w:lastRow="0" w:firstColumn="0" w:lastColumn="0" w:oddVBand="0" w:evenVBand="0" w:oddHBand="0" w:evenHBand="0" w:firstRowFirstColumn="0" w:firstRowLastColumn="0" w:lastRowFirstColumn="0" w:lastRowLastColumn="0"/>
            </w:pPr>
            <w:del w:id="1574" w:author="Kelvin Ang" w:date="2014-11-09T20:49:00Z">
              <w:r w:rsidDel="003F3466">
                <w:delText xml:space="preserve">Returns </w:delText>
              </w:r>
            </w:del>
            <w:ins w:id="1575" w:author="Kelvin Ang" w:date="2014-11-09T20:49:00Z">
              <w:r w:rsidR="003F3466">
                <w:t>S</w:t>
              </w:r>
            </w:ins>
            <w:ins w:id="1576" w:author="Kelvin Ang" w:date="2014-11-09T20:50:00Z">
              <w:r w:rsidR="003F3466">
                <w:t>tatic method for generating</w:t>
              </w:r>
            </w:ins>
            <w:ins w:id="1577" w:author="Kelvin Ang" w:date="2014-11-09T20:49:00Z">
              <w:r w:rsidR="003F3466">
                <w:t xml:space="preserve"> </w:t>
              </w:r>
            </w:ins>
            <w:r>
              <w:t xml:space="preserve">a </w:t>
            </w:r>
            <w:r w:rsidRPr="00145872">
              <w:rPr>
                <w:i/>
              </w:rPr>
              <w:t>Message</w:t>
            </w:r>
            <w:r>
              <w:t xml:space="preserve"> hint based on the input string.</w:t>
            </w:r>
          </w:p>
        </w:tc>
      </w:tr>
      <w:tr w:rsidR="00F06B49" w:rsidRPr="000F6BFC" w14:paraId="338EC2F0" w14:textId="77777777" w:rsidTr="0042742F">
        <w:trPr>
          <w:cnfStyle w:val="000000100000" w:firstRow="0" w:lastRow="0" w:firstColumn="0" w:lastColumn="0" w:oddVBand="0" w:evenVBand="0" w:oddHBand="1" w:evenHBand="0" w:firstRowFirstColumn="0" w:firstRowLastColumn="0" w:lastRowFirstColumn="0" w:lastRowLastColumn="0"/>
          <w:jc w:val="center"/>
          <w:trPrChange w:id="1578" w:author="Kelvin Ang" w:date="2014-11-09T10:37:00Z">
            <w:trPr>
              <w:jc w:val="center"/>
            </w:trPr>
          </w:trPrChange>
        </w:trPr>
        <w:tc>
          <w:tcPr>
            <w:cnfStyle w:val="001000000000" w:firstRow="0" w:lastRow="0" w:firstColumn="1" w:lastColumn="0" w:oddVBand="0" w:evenVBand="0" w:oddHBand="0" w:evenHBand="0" w:firstRowFirstColumn="0" w:firstRowLastColumn="0" w:lastRowFirstColumn="0" w:lastRowLastColumn="0"/>
            <w:tcW w:w="3528" w:type="dxa"/>
            <w:tcPrChange w:id="1579" w:author="Kelvin Ang" w:date="2014-11-09T10:37:00Z">
              <w:tcPr>
                <w:tcW w:w="4010" w:type="dxa"/>
              </w:tcPr>
            </w:tcPrChange>
          </w:tcPr>
          <w:p w14:paraId="52CF6796" w14:textId="4BF7D75F" w:rsidR="00F06B49" w:rsidRPr="0042742F" w:rsidRDefault="006A7EAA" w:rsidP="00CC5F57">
            <w:pPr>
              <w:cnfStyle w:val="001000100000" w:firstRow="0" w:lastRow="0" w:firstColumn="1" w:lastColumn="0" w:oddVBand="0" w:evenVBand="0" w:oddHBand="1" w:evenHBand="0" w:firstRowFirstColumn="0" w:firstRowLastColumn="0" w:lastRowFirstColumn="0" w:lastRowLastColumn="0"/>
              <w:rPr>
                <w:rFonts w:ascii="Consolas" w:hAnsi="Consolas" w:cs="Consolas"/>
                <w:b w:val="0"/>
                <w:sz w:val="20"/>
                <w:szCs w:val="20"/>
                <w:rPrChange w:id="1580" w:author="Kelvin Ang" w:date="2014-11-09T10:37:00Z">
                  <w:rPr>
                    <w:b w:val="0"/>
                    <w:u w:val="single"/>
                  </w:rPr>
                </w:rPrChange>
              </w:rPr>
            </w:pPr>
            <w:del w:id="1581" w:author="Kelvin Ang" w:date="2014-11-09T10:35:00Z">
              <w:r w:rsidRPr="0042742F" w:rsidDel="006A7EAA">
                <w:rPr>
                  <w:rFonts w:ascii="Consolas" w:hAnsi="Consolas" w:cs="Consolas"/>
                  <w:sz w:val="20"/>
                  <w:szCs w:val="20"/>
                  <w:rPrChange w:id="1582" w:author="Kelvin Ang" w:date="2014-11-09T10:37:00Z">
                    <w:rPr/>
                  </w:rPrChange>
                </w:rPr>
                <w:delText>I</w:delText>
              </w:r>
            </w:del>
            <w:ins w:id="1583" w:author="Kelvin Ang" w:date="2014-11-09T10:35:00Z">
              <w:r w:rsidRPr="0042742F">
                <w:rPr>
                  <w:rFonts w:ascii="Consolas" w:hAnsi="Consolas" w:cs="Consolas"/>
                  <w:sz w:val="20"/>
                  <w:szCs w:val="20"/>
                  <w:rPrChange w:id="1584" w:author="Kelvin Ang" w:date="2014-11-09T10:37:00Z">
                    <w:rPr/>
                  </w:rPrChange>
                </w:rPr>
                <w:t>i</w:t>
              </w:r>
            </w:ins>
            <w:r w:rsidR="00F06B49" w:rsidRPr="0042742F">
              <w:rPr>
                <w:rFonts w:ascii="Consolas" w:hAnsi="Consolas" w:cs="Consolas"/>
                <w:sz w:val="20"/>
                <w:szCs w:val="20"/>
                <w:rPrChange w:id="1585" w:author="Kelvin Ang" w:date="2014-11-09T10:37:00Z">
                  <w:rPr>
                    <w:u w:val="single"/>
                  </w:rPr>
                </w:rPrChange>
              </w:rPr>
              <w:t xml:space="preserve">sUndoable(): </w:t>
            </w:r>
            <w:del w:id="1586" w:author="Kelvin Ang" w:date="2014-11-09T10:51:00Z">
              <w:r w:rsidR="00F06B49" w:rsidRPr="0042742F" w:rsidDel="00AC79F9">
                <w:rPr>
                  <w:rFonts w:ascii="Consolas" w:hAnsi="Consolas" w:cs="Consolas"/>
                  <w:sz w:val="20"/>
                  <w:szCs w:val="20"/>
                  <w:rPrChange w:id="1587" w:author="Kelvin Ang" w:date="2014-11-09T10:37:00Z">
                    <w:rPr>
                      <w:u w:val="single"/>
                    </w:rPr>
                  </w:rPrChange>
                </w:rPr>
                <w:delText>boolean</w:delText>
              </w:r>
            </w:del>
            <w:ins w:id="1588" w:author="Kelvin Ang" w:date="2014-11-09T10:51:00Z">
              <w:r w:rsidR="00AC79F9">
                <w:rPr>
                  <w:rFonts w:ascii="Consolas" w:hAnsi="Consolas" w:cs="Consolas"/>
                  <w:b w:val="0"/>
                  <w:sz w:val="20"/>
                  <w:szCs w:val="20"/>
                </w:rPr>
                <w:t>boolean</w:t>
              </w:r>
            </w:ins>
          </w:p>
        </w:tc>
        <w:tc>
          <w:tcPr>
            <w:tcW w:w="6048" w:type="dxa"/>
            <w:tcPrChange w:id="1589" w:author="Kelvin Ang" w:date="2014-11-09T10:37:00Z">
              <w:tcPr>
                <w:tcW w:w="4803" w:type="dxa"/>
              </w:tcPr>
            </w:tcPrChange>
          </w:tcPr>
          <w:p w14:paraId="79C5C7CB" w14:textId="40C16D08" w:rsidR="00F06B49" w:rsidRPr="000F6BFC" w:rsidRDefault="00F06B49" w:rsidP="00F06B49">
            <w:pPr>
              <w:keepNext/>
              <w:cnfStyle w:val="000000100000" w:firstRow="0" w:lastRow="0" w:firstColumn="0" w:lastColumn="0" w:oddVBand="0" w:evenVBand="0" w:oddHBand="1" w:evenHBand="0" w:firstRowFirstColumn="0" w:firstRowLastColumn="0" w:lastRowFirstColumn="0" w:lastRowLastColumn="0"/>
            </w:pPr>
            <w:r>
              <w:t>Static</w:t>
            </w:r>
            <w:r w:rsidRPr="000F6BFC">
              <w:t xml:space="preserve"> method for checking if </w:t>
            </w:r>
            <w:r>
              <w:t xml:space="preserve">the </w:t>
            </w:r>
            <w:r w:rsidRPr="000F6BFC">
              <w:t>action is undoable.</w:t>
            </w:r>
          </w:p>
        </w:tc>
      </w:tr>
    </w:tbl>
    <w:p w14:paraId="06D94556" w14:textId="09CC88F5" w:rsidR="0092526E" w:rsidRPr="00B9366F" w:rsidRDefault="0092526E" w:rsidP="0092526E">
      <w:pPr>
        <w:pStyle w:val="Caption"/>
        <w:jc w:val="center"/>
      </w:pPr>
      <w:del w:id="1590" w:author="Kelvin Ang" w:date="2014-11-09T10:54:00Z">
        <w:r w:rsidDel="00AC79F9">
          <w:delText xml:space="preserve">Figure </w:delText>
        </w:r>
        <w:r w:rsidR="00FD4795" w:rsidDel="00AC79F9">
          <w:fldChar w:fldCharType="begin"/>
        </w:r>
        <w:r w:rsidR="00FD4795" w:rsidDel="00AC79F9">
          <w:delInstrText xml:space="preserve"> SEQ Figure \* ARABIC </w:delInstrText>
        </w:r>
        <w:r w:rsidR="00FD4795" w:rsidDel="00AC79F9">
          <w:fldChar w:fldCharType="separate"/>
        </w:r>
      </w:del>
      <w:del w:id="1591" w:author="Kelvin Ang" w:date="2014-11-09T10:12:00Z">
        <w:r w:rsidDel="00E02FC6">
          <w:rPr>
            <w:noProof/>
          </w:rPr>
          <w:delText>8</w:delText>
        </w:r>
      </w:del>
      <w:del w:id="1592" w:author="Kelvin Ang" w:date="2014-11-09T10:54:00Z">
        <w:r w:rsidR="00FD4795" w:rsidDel="00AC79F9">
          <w:rPr>
            <w:noProof/>
          </w:rPr>
          <w:fldChar w:fldCharType="end"/>
        </w:r>
        <w:r w:rsidDel="00AC79F9">
          <w:delText xml:space="preserve"> - API for Action Subclasses</w:delText>
        </w:r>
      </w:del>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593" w:author="Kelvin Ang" w:date="2014-11-09T10:39:00Z">
          <w:tblPr>
            <w:tblStyle w:val="TableGrid"/>
            <w:tblW w:w="0" w:type="auto"/>
            <w:tblLook w:val="04A0" w:firstRow="1" w:lastRow="0" w:firstColumn="1" w:lastColumn="0" w:noHBand="0" w:noVBand="1"/>
          </w:tblPr>
        </w:tblPrChange>
      </w:tblPr>
      <w:tblGrid>
        <w:gridCol w:w="738"/>
        <w:gridCol w:w="8838"/>
        <w:tblGridChange w:id="1594">
          <w:tblGrid>
            <w:gridCol w:w="9350"/>
            <w:gridCol w:w="9350"/>
          </w:tblGrid>
        </w:tblGridChange>
      </w:tblGrid>
      <w:tr w:rsidR="0042742F" w:rsidRPr="000F6BFC" w14:paraId="032630AF" w14:textId="53BBE47E" w:rsidTr="0042742F">
        <w:tc>
          <w:tcPr>
            <w:tcW w:w="738" w:type="dxa"/>
            <w:tcPrChange w:id="1595" w:author="Kelvin Ang" w:date="2014-11-09T10:39:00Z">
              <w:tcPr>
                <w:tcW w:w="9350" w:type="dxa"/>
              </w:tcPr>
            </w:tcPrChange>
          </w:tcPr>
          <w:p w14:paraId="5845A70B" w14:textId="24B3F640" w:rsidR="0042742F" w:rsidRPr="0042742F" w:rsidRDefault="0042742F" w:rsidP="000F5FA9">
            <w:pPr>
              <w:rPr>
                <w:b/>
                <w:rPrChange w:id="1596" w:author="Kelvin Ang" w:date="2014-11-09T10:39:00Z">
                  <w:rPr/>
                </w:rPrChange>
              </w:rPr>
            </w:pPr>
            <w:ins w:id="1597" w:author="Kelvin Ang" w:date="2014-11-09T10:39:00Z">
              <w:r w:rsidRPr="0042742F">
                <w:rPr>
                  <w:b/>
                  <w:rPrChange w:id="1598" w:author="Kelvin Ang" w:date="2014-11-09T10:39:00Z">
                    <w:rPr/>
                  </w:rPrChange>
                </w:rPr>
                <w:t>Hint:</w:t>
              </w:r>
            </w:ins>
            <w:del w:id="1599" w:author="Kelvin Ang" w:date="2014-11-09T10:39:00Z">
              <w:r w:rsidRPr="0042742F" w:rsidDel="0042742F">
                <w:rPr>
                  <w:b/>
                  <w:rPrChange w:id="1600" w:author="Kelvin Ang" w:date="2014-11-09T10:39:00Z">
                    <w:rPr/>
                  </w:rPrChange>
                </w:rPr>
                <w:delText xml:space="preserve">Hint: To add functionality to the program, you simply have to create a new a new </w:delText>
              </w:r>
              <w:r w:rsidRPr="0042742F" w:rsidDel="0042742F">
                <w:rPr>
                  <w:b/>
                  <w:i/>
                  <w:rPrChange w:id="1601" w:author="Kelvin Ang" w:date="2014-11-09T10:39:00Z">
                    <w:rPr>
                      <w:i/>
                    </w:rPr>
                  </w:rPrChange>
                </w:rPr>
                <w:delText>Action</w:delText>
              </w:r>
              <w:r w:rsidRPr="0042742F" w:rsidDel="0042742F">
                <w:rPr>
                  <w:b/>
                  <w:rPrChange w:id="1602" w:author="Kelvin Ang" w:date="2014-11-09T10:39:00Z">
                    <w:rPr/>
                  </w:rPrChange>
                </w:rPr>
                <w:delText xml:space="preserve"> subclass, and add it to </w:delText>
              </w:r>
              <w:r w:rsidRPr="0042742F" w:rsidDel="0042742F">
                <w:rPr>
                  <w:b/>
                  <w:i/>
                  <w:rPrChange w:id="1603" w:author="Kelvin Ang" w:date="2014-11-09T10:39:00Z">
                    <w:rPr>
                      <w:i/>
                    </w:rPr>
                  </w:rPrChange>
                </w:rPr>
                <w:delText>ActionHintSystemActual</w:delText>
              </w:r>
              <w:r w:rsidRPr="0042742F" w:rsidDel="0042742F">
                <w:rPr>
                  <w:b/>
                  <w:rPrChange w:id="1604" w:author="Kelvin Ang" w:date="2014-11-09T10:39:00Z">
                    <w:rPr/>
                  </w:rPrChange>
                </w:rPr>
                <w:delText>. For the example below, you can refer to Delete.java to supplement your understanding.</w:delText>
              </w:r>
            </w:del>
          </w:p>
        </w:tc>
        <w:tc>
          <w:tcPr>
            <w:tcW w:w="8838" w:type="dxa"/>
            <w:tcPrChange w:id="1605" w:author="Kelvin Ang" w:date="2014-11-09T10:39:00Z">
              <w:tcPr>
                <w:tcW w:w="9350" w:type="dxa"/>
              </w:tcPr>
            </w:tcPrChange>
          </w:tcPr>
          <w:p w14:paraId="6A39911C" w14:textId="0F7303DA" w:rsidR="0042742F" w:rsidRPr="000F6BFC" w:rsidDel="0042742F" w:rsidRDefault="0042742F" w:rsidP="00CC5F57">
            <w:pPr>
              <w:rPr>
                <w:ins w:id="1606" w:author="Kelvin Ang" w:date="2014-11-09T10:39:00Z"/>
              </w:rPr>
            </w:pPr>
            <w:ins w:id="1607" w:author="Kelvin Ang" w:date="2014-11-09T10:39:00Z">
              <w:r w:rsidRPr="000F6BFC">
                <w:t xml:space="preserve">To add functionality to the program, you simply have to create a new a new </w:t>
              </w:r>
              <w:r w:rsidRPr="000F6BFC">
                <w:rPr>
                  <w:i/>
                </w:rPr>
                <w:t>Action</w:t>
              </w:r>
              <w:r w:rsidRPr="000F6BFC">
                <w:t xml:space="preserve"> subclass, and add it to </w:t>
              </w:r>
              <w:r w:rsidRPr="000F6BFC">
                <w:rPr>
                  <w:i/>
                </w:rPr>
                <w:t>ActionHintSystemActual</w:t>
              </w:r>
              <w:r>
                <w:t>. For the following example</w:t>
              </w:r>
              <w:r w:rsidRPr="000F6BFC">
                <w:t>, you can refer to Delete.java to supplement your understanding.</w:t>
              </w:r>
            </w:ins>
          </w:p>
        </w:tc>
      </w:tr>
    </w:tbl>
    <w:p w14:paraId="67199AA0" w14:textId="77777777" w:rsidR="00AC79F9" w:rsidRDefault="0092526E" w:rsidP="0092526E">
      <w:pPr>
        <w:rPr>
          <w:ins w:id="1608" w:author="Kelvin Ang" w:date="2014-11-09T10:55:00Z"/>
        </w:rPr>
      </w:pPr>
      <w:del w:id="1609" w:author="Kelvin Ang" w:date="2014-11-09T10:55:00Z">
        <w:r w:rsidRPr="000F6BFC" w:rsidDel="00AC79F9">
          <w:br/>
        </w:r>
      </w:del>
    </w:p>
    <w:p w14:paraId="2F378053" w14:textId="77777777" w:rsidR="00AC79F9" w:rsidRDefault="00AC79F9">
      <w:pPr>
        <w:rPr>
          <w:ins w:id="1610" w:author="Kelvin Ang" w:date="2014-11-09T10:55:00Z"/>
        </w:rPr>
      </w:pPr>
      <w:ins w:id="1611" w:author="Kelvin Ang" w:date="2014-11-09T10:55:00Z">
        <w:r>
          <w:br w:type="page"/>
        </w:r>
      </w:ins>
    </w:p>
    <w:p w14:paraId="6B265B53" w14:textId="6E3A1348" w:rsidR="0092526E" w:rsidRPr="000F6BFC" w:rsidRDefault="0092526E" w:rsidP="0092526E">
      <w:r w:rsidRPr="000F6BFC">
        <w:lastRenderedPageBreak/>
        <w:t xml:space="preserve">An abridged example of how the </w:t>
      </w:r>
      <w:r w:rsidRPr="00F9725F">
        <w:rPr>
          <w:i/>
        </w:rPr>
        <w:t>Delete</w:t>
      </w:r>
      <w:r w:rsidRPr="000F6BFC">
        <w:t xml:space="preserve"> operation is carried out is outlined in </w:t>
      </w:r>
      <w:del w:id="1612" w:author="Kelvin Ang" w:date="2014-11-09T10:40:00Z">
        <w:r w:rsidRPr="0042742F" w:rsidDel="0042742F">
          <w:rPr>
            <w:b/>
            <w:rPrChange w:id="1613" w:author="Kelvin Ang" w:date="2014-11-09T10:40:00Z">
              <w:rPr/>
            </w:rPrChange>
          </w:rPr>
          <w:delText>the following sequence diagram</w:delText>
        </w:r>
      </w:del>
      <w:ins w:id="1614" w:author="Kelvin Ang" w:date="2014-11-09T10:40:00Z">
        <w:r w:rsidR="0042742F" w:rsidRPr="0042742F">
          <w:rPr>
            <w:b/>
            <w:rPrChange w:id="1615" w:author="Kelvin Ang" w:date="2014-11-09T10:40:00Z">
              <w:rPr/>
            </w:rPrChange>
          </w:rPr>
          <w:t xml:space="preserve">Figure </w:t>
        </w:r>
        <w:r w:rsidR="00670CB9">
          <w:rPr>
            <w:b/>
          </w:rPr>
          <w:t>7</w:t>
        </w:r>
      </w:ins>
      <w:del w:id="1616" w:author="Kelvin Ang" w:date="2014-11-09T10:40:00Z">
        <w:r w:rsidRPr="000F6BFC" w:rsidDel="0042742F">
          <w:delText>:</w:delText>
        </w:r>
      </w:del>
      <w:ins w:id="1617" w:author="Kelvin Ang" w:date="2014-11-09T10:40:00Z">
        <w:r w:rsidR="0042742F">
          <w:t>.</w:t>
        </w:r>
      </w:ins>
    </w:p>
    <w:p w14:paraId="398A705F" w14:textId="77777777" w:rsidR="0092526E" w:rsidRDefault="0092526E" w:rsidP="0092526E">
      <w:pPr>
        <w:keepNext/>
      </w:pPr>
      <w:r>
        <w:object w:dxaOrig="12346" w:dyaOrig="8625" w14:anchorId="5ED49E3E">
          <v:shape id="_x0000_i1036" type="#_x0000_t75" style="width:468pt;height:300.75pt" o:ole="">
            <v:imagedata r:id="rId57" o:title="" cropbottom="5175f"/>
          </v:shape>
          <o:OLEObject Type="Embed" ProgID="Visio.Drawing.15" ShapeID="_x0000_i1036" DrawAspect="Content" ObjectID="_1477158946" r:id="rId58"/>
        </w:object>
      </w:r>
    </w:p>
    <w:p w14:paraId="0F05C89A" w14:textId="77777777" w:rsidR="0092526E" w:rsidRPr="00B9366F" w:rsidRDefault="0092526E" w:rsidP="0092526E">
      <w:pPr>
        <w:pStyle w:val="Caption"/>
        <w:jc w:val="center"/>
        <w:rPr>
          <w:noProof/>
        </w:rPr>
      </w:pPr>
      <w:r w:rsidRPr="00B9366F">
        <w:t xml:space="preserve">Figure </w:t>
      </w:r>
      <w:fldSimple w:instr=" SEQ Figure \* ARABIC ">
        <w:ins w:id="1618" w:author="Kelvin Ang" w:date="2014-11-09T13:26:00Z">
          <w:r w:rsidR="00670CB9">
            <w:rPr>
              <w:noProof/>
            </w:rPr>
            <w:t>7</w:t>
          </w:r>
        </w:ins>
        <w:del w:id="1619" w:author="Kelvin Ang" w:date="2014-11-09T10:12:00Z">
          <w:r w:rsidDel="00E02FC6">
            <w:rPr>
              <w:noProof/>
            </w:rPr>
            <w:delText>9</w:delText>
          </w:r>
        </w:del>
      </w:fldSimple>
      <w:r w:rsidRPr="00B9366F">
        <w:rPr>
          <w:noProof/>
        </w:rPr>
        <w:t xml:space="preserve"> </w:t>
      </w:r>
      <w:r>
        <w:rPr>
          <w:noProof/>
        </w:rPr>
        <w:t>–</w:t>
      </w:r>
      <w:r w:rsidRPr="00B9366F">
        <w:rPr>
          <w:noProof/>
        </w:rPr>
        <w:t xml:space="preserve"> Sequence Diagram for Delete Action</w:t>
      </w:r>
    </w:p>
    <w:p w14:paraId="6BED787C" w14:textId="766A8309" w:rsidR="0092526E" w:rsidRPr="000F6BFC" w:rsidDel="00BE57E7" w:rsidRDefault="0092526E" w:rsidP="0092526E">
      <w:pPr>
        <w:rPr>
          <w:del w:id="1620" w:author="Kelvin Ang" w:date="2014-11-09T10:43:00Z"/>
        </w:rPr>
      </w:pPr>
      <w:r w:rsidRPr="000F6BFC">
        <w:t>When</w:t>
      </w:r>
      <w:r>
        <w:t>ever</w:t>
      </w:r>
      <w:r w:rsidRPr="000F6BFC">
        <w:t xml:space="preserve"> </w:t>
      </w:r>
      <w:r>
        <w:rPr>
          <w:i/>
        </w:rPr>
        <w:t>Logic</w:t>
      </w:r>
      <w:r w:rsidRPr="000F6BFC">
        <w:rPr>
          <w:i/>
        </w:rPr>
        <w:t>Actual</w:t>
      </w:r>
      <w:r w:rsidRPr="000F6BFC">
        <w:t xml:space="preserve"> requests for a command to be processed, </w:t>
      </w:r>
      <w:r w:rsidRPr="000F6BFC">
        <w:rPr>
          <w:i/>
        </w:rPr>
        <w:t>ActionHintSystemActual</w:t>
      </w:r>
      <w:r w:rsidRPr="000F6BFC">
        <w:t xml:space="preserve"> first calls the </w:t>
      </w:r>
      <w:r w:rsidRPr="00F9725F">
        <w:rPr>
          <w:rFonts w:ascii="Consolas" w:hAnsi="Consolas" w:cs="Consolas"/>
          <w:sz w:val="20"/>
          <w:szCs w:val="20"/>
        </w:rPr>
        <w:t>isThisAction()</w:t>
      </w:r>
      <w:r w:rsidRPr="000F6BFC">
        <w:t xml:space="preserve"> methods of all </w:t>
      </w:r>
      <w:r w:rsidRPr="000F6BFC">
        <w:rPr>
          <w:i/>
        </w:rPr>
        <w:t>Action</w:t>
      </w:r>
      <w:r w:rsidRPr="000F6BFC">
        <w:t xml:space="preserve"> sub</w:t>
      </w:r>
      <w:r>
        <w:t>classes until a match is found.</w:t>
      </w:r>
    </w:p>
    <w:p w14:paraId="10342443" w14:textId="7A2ECD42" w:rsidR="0092526E" w:rsidRPr="000F6BFC" w:rsidRDefault="0092526E" w:rsidP="00CC5F57">
      <w:del w:id="1621" w:author="Kelvin Ang" w:date="2014-11-09T10:43:00Z">
        <w:r w:rsidDel="00BE57E7">
          <w:delText xml:space="preserve">When an </w:delText>
        </w:r>
        <w:r w:rsidRPr="004F0B9F" w:rsidDel="00BE57E7">
          <w:rPr>
            <w:rFonts w:ascii="Consolas" w:hAnsi="Consolas" w:cs="Consolas"/>
            <w:sz w:val="20"/>
          </w:rPr>
          <w:delText>isThisAction(String)</w:delText>
        </w:r>
        <w:r w:rsidRPr="004F0B9F" w:rsidDel="00BE57E7">
          <w:rPr>
            <w:sz w:val="20"/>
          </w:rPr>
          <w:delText xml:space="preserve"> </w:delText>
        </w:r>
        <w:r w:rsidDel="00BE57E7">
          <w:delText xml:space="preserve">command evaluates to </w:delText>
        </w:r>
        <w:r w:rsidRPr="004F0B9F" w:rsidDel="00BE57E7">
          <w:rPr>
            <w:rFonts w:ascii="Consolas" w:hAnsi="Consolas" w:cs="Consolas"/>
            <w:sz w:val="20"/>
          </w:rPr>
          <w:delText>true</w:delText>
        </w:r>
        <w:r w:rsidDel="00BE57E7">
          <w:delText>,</w:delText>
        </w:r>
      </w:del>
      <w:ins w:id="1622" w:author="Kelvin Ang" w:date="2014-11-09T10:43:00Z">
        <w:r w:rsidR="00BE57E7">
          <w:t xml:space="preserve"> An instance </w:t>
        </w:r>
      </w:ins>
      <w:del w:id="1623" w:author="Kelvin Ang" w:date="2014-11-09T10:43:00Z">
        <w:r w:rsidDel="00BE57E7">
          <w:delText xml:space="preserve"> an </w:delText>
        </w:r>
        <w:r w:rsidRPr="000F6BFC" w:rsidDel="00BE57E7">
          <w:delText xml:space="preserve">object </w:delText>
        </w:r>
      </w:del>
      <w:r>
        <w:t>of th</w:t>
      </w:r>
      <w:ins w:id="1624" w:author="Kelvin Ang" w:date="2014-11-09T10:56:00Z">
        <w:r w:rsidR="00835835">
          <w:t xml:space="preserve">e matching </w:t>
        </w:r>
      </w:ins>
      <w:del w:id="1625" w:author="Kelvin Ang" w:date="2014-11-09T10:56:00Z">
        <w:r w:rsidDel="00835835">
          <w:delText xml:space="preserve">at </w:delText>
        </w:r>
      </w:del>
      <w:r w:rsidRPr="004F0B9F">
        <w:rPr>
          <w:i/>
        </w:rPr>
        <w:t>Action</w:t>
      </w:r>
      <w:r>
        <w:t xml:space="preserve"> </w:t>
      </w:r>
      <w:r w:rsidRPr="000F6BFC">
        <w:t>is created and the entire user input is passed to its constructor for further parsing</w:t>
      </w:r>
      <w:del w:id="1626" w:author="Kelvin Ang" w:date="2014-11-09T10:43:00Z">
        <w:r w:rsidDel="00BE57E7">
          <w:delText xml:space="preserve"> within the </w:delText>
        </w:r>
        <w:r w:rsidDel="00BE57E7">
          <w:rPr>
            <w:i/>
          </w:rPr>
          <w:delText>Action</w:delText>
        </w:r>
        <w:r w:rsidDel="00BE57E7">
          <w:delText xml:space="preserve"> object</w:delText>
        </w:r>
      </w:del>
      <w:r w:rsidRPr="000F6BFC">
        <w:t>.</w:t>
      </w:r>
    </w:p>
    <w:p w14:paraId="3B5FD184" w14:textId="77777777" w:rsidR="0092526E" w:rsidRDefault="0092526E" w:rsidP="0092526E">
      <w:r>
        <w:t xml:space="preserve">All actions are executed by passing it to the </w:t>
      </w:r>
      <w:r w:rsidRPr="008B267A">
        <w:rPr>
          <w:i/>
        </w:rPr>
        <w:t>ActionInvoker</w:t>
      </w:r>
      <w:r>
        <w:t>, which will also maintain the undo and redo stacks</w:t>
      </w:r>
      <w:r w:rsidRPr="000F6BFC">
        <w:t>.</w:t>
      </w:r>
      <w:r>
        <w:t xml:space="preserve"> </w:t>
      </w:r>
      <w:r w:rsidRPr="008B267A">
        <w:rPr>
          <w:i/>
        </w:rPr>
        <w:t>ActionInvoker</w:t>
      </w:r>
      <w:r>
        <w:t xml:space="preserve"> stores the actions based on whether it is undoable.</w:t>
      </w:r>
    </w:p>
    <w:p w14:paraId="65F5911D" w14:textId="77777777" w:rsidR="0092526E" w:rsidRPr="000F6BFC" w:rsidRDefault="0092526E" w:rsidP="0092526E">
      <w:r>
        <w:t xml:space="preserve">Upon completion of the </w:t>
      </w:r>
      <w:r w:rsidRPr="004F0B9F">
        <w:rPr>
          <w:i/>
        </w:rPr>
        <w:t>Action</w:t>
      </w:r>
      <w:r>
        <w:t xml:space="preserve">, the </w:t>
      </w:r>
      <w:r w:rsidRPr="004F0B9F">
        <w:rPr>
          <w:i/>
        </w:rPr>
        <w:t>Message</w:t>
      </w:r>
      <w:r>
        <w:t xml:space="preserve"> is returned and forwarded back to the </w:t>
      </w:r>
      <w:r w:rsidRPr="004F0B9F">
        <w:rPr>
          <w:i/>
        </w:rPr>
        <w:t>GUI</w:t>
      </w:r>
      <w:r>
        <w:t>.</w:t>
      </w:r>
    </w:p>
    <w:p w14:paraId="18CCEF69" w14:textId="77777777" w:rsidR="0092526E" w:rsidRPr="000F6BFC" w:rsidRDefault="0092526E" w:rsidP="0092526E">
      <w:pPr>
        <w:keepNext/>
      </w:pPr>
      <w:r>
        <w:object w:dxaOrig="11266" w:dyaOrig="7726" w14:anchorId="1DC78D10">
          <v:shape id="_x0000_i1037" type="#_x0000_t75" style="width:466.5pt;height:300pt" o:ole="">
            <v:imagedata r:id="rId59" o:title="" cropbottom="4170f"/>
          </v:shape>
          <o:OLEObject Type="Embed" ProgID="Visio.Drawing.15" ShapeID="_x0000_i1037" DrawAspect="Content" ObjectID="_1477158947" r:id="rId60"/>
        </w:object>
      </w:r>
    </w:p>
    <w:p w14:paraId="09095BE0" w14:textId="77777777" w:rsidR="0092526E" w:rsidRDefault="0092526E" w:rsidP="0092526E">
      <w:pPr>
        <w:pStyle w:val="Caption"/>
        <w:jc w:val="center"/>
      </w:pPr>
      <w:r w:rsidRPr="00B9366F">
        <w:t xml:space="preserve">Figure </w:t>
      </w:r>
      <w:fldSimple w:instr=" SEQ Figure \* ARABIC ">
        <w:ins w:id="1627" w:author="Kelvin Ang" w:date="2014-11-09T13:26:00Z">
          <w:r w:rsidR="00D37E93">
            <w:rPr>
              <w:noProof/>
            </w:rPr>
            <w:t>8</w:t>
          </w:r>
        </w:ins>
        <w:del w:id="1628" w:author="Kelvin Ang" w:date="2014-11-09T10:12:00Z">
          <w:r w:rsidDel="00E02FC6">
            <w:rPr>
              <w:noProof/>
            </w:rPr>
            <w:delText>10</w:delText>
          </w:r>
        </w:del>
      </w:fldSimple>
      <w:r w:rsidRPr="00B9366F">
        <w:t xml:space="preserve"> </w:t>
      </w:r>
      <w:r>
        <w:t>–</w:t>
      </w:r>
      <w:r w:rsidRPr="00B9366F">
        <w:t xml:space="preserve"> Sequence Diagram for Undo Action</w:t>
      </w:r>
    </w:p>
    <w:tbl>
      <w:tblPr>
        <w:tblStyle w:val="TableGrid"/>
        <w:tblW w:w="0" w:type="auto"/>
        <w:tblBorders>
          <w:insideH w:val="none" w:sz="0" w:space="0" w:color="auto"/>
          <w:insideV w:val="none" w:sz="0" w:space="0" w:color="auto"/>
        </w:tblBorders>
        <w:tblLook w:val="04A0" w:firstRow="1" w:lastRow="0" w:firstColumn="1" w:lastColumn="0" w:noHBand="0" w:noVBand="1"/>
        <w:tblPrChange w:id="1629" w:author="Kelvin Ang" w:date="2014-11-09T10:45:00Z">
          <w:tblPr>
            <w:tblStyle w:val="TableGrid"/>
            <w:tblW w:w="0" w:type="auto"/>
            <w:tblLook w:val="04A0" w:firstRow="1" w:lastRow="0" w:firstColumn="1" w:lastColumn="0" w:noHBand="0" w:noVBand="1"/>
          </w:tblPr>
        </w:tblPrChange>
      </w:tblPr>
      <w:tblGrid>
        <w:gridCol w:w="768"/>
        <w:gridCol w:w="8808"/>
        <w:tblGridChange w:id="1630">
          <w:tblGrid>
            <w:gridCol w:w="9576"/>
            <w:gridCol w:w="9576"/>
          </w:tblGrid>
        </w:tblGridChange>
      </w:tblGrid>
      <w:tr w:rsidR="00BA3221" w14:paraId="3E9BA3DE" w14:textId="26F83150" w:rsidTr="00BA3221">
        <w:tc>
          <w:tcPr>
            <w:tcW w:w="664" w:type="dxa"/>
            <w:tcPrChange w:id="1631" w:author="Kelvin Ang" w:date="2014-11-09T10:45:00Z">
              <w:tcPr>
                <w:tcW w:w="9576" w:type="dxa"/>
              </w:tcPr>
            </w:tcPrChange>
          </w:tcPr>
          <w:p w14:paraId="471653DA" w14:textId="40A977C8" w:rsidR="00BA3221" w:rsidRPr="00BA3221" w:rsidRDefault="00BA3221" w:rsidP="00BA3221">
            <w:pPr>
              <w:ind w:right="-721"/>
              <w:rPr>
                <w:b/>
                <w:rPrChange w:id="1632" w:author="Kelvin Ang" w:date="2014-11-09T10:45:00Z">
                  <w:rPr/>
                </w:rPrChange>
              </w:rPr>
            </w:pPr>
            <w:ins w:id="1633" w:author="Kelvin Ang" w:date="2014-11-09T10:44:00Z">
              <w:r w:rsidRPr="00BA3221">
                <w:rPr>
                  <w:b/>
                  <w:rPrChange w:id="1634" w:author="Kelvin Ang" w:date="2014-11-09T10:45:00Z">
                    <w:rPr/>
                  </w:rPrChange>
                </w:rPr>
                <w:t xml:space="preserve">Note: </w:t>
              </w:r>
            </w:ins>
            <w:del w:id="1635" w:author="Kelvin Ang" w:date="2014-11-09T10:44:00Z">
              <w:r w:rsidRPr="00BA3221" w:rsidDel="00BA3221">
                <w:rPr>
                  <w:b/>
                  <w:rPrChange w:id="1636" w:author="Kelvin Ang" w:date="2014-11-09T10:45:00Z">
                    <w:rPr/>
                  </w:rPrChange>
                </w:rPr>
                <w:delText>Note: How the delete function is undone is not shown, but the steps are similar to how it is executed. Please refer to the actual code for more information.</w:delText>
              </w:r>
            </w:del>
          </w:p>
        </w:tc>
        <w:tc>
          <w:tcPr>
            <w:tcW w:w="8912" w:type="dxa"/>
            <w:tcPrChange w:id="1637" w:author="Kelvin Ang" w:date="2014-11-09T10:45:00Z">
              <w:tcPr>
                <w:tcW w:w="9576" w:type="dxa"/>
              </w:tcPr>
            </w:tcPrChange>
          </w:tcPr>
          <w:p w14:paraId="1A888A94" w14:textId="3F5F806F" w:rsidR="00BA3221" w:rsidDel="00BA3221" w:rsidRDefault="00BA3221" w:rsidP="000F5FA9">
            <w:pPr>
              <w:rPr>
                <w:ins w:id="1638" w:author="Kelvin Ang" w:date="2014-11-09T10:44:00Z"/>
              </w:rPr>
            </w:pPr>
            <w:ins w:id="1639" w:author="Kelvin Ang" w:date="2014-11-09T10:44:00Z">
              <w:r>
                <w:t xml:space="preserve">The </w:t>
              </w:r>
              <w:r w:rsidRPr="00BA3221">
                <w:rPr>
                  <w:rFonts w:ascii="Consolas" w:hAnsi="Consolas" w:cs="Consolas"/>
                  <w:sz w:val="20"/>
                  <w:szCs w:val="20"/>
                  <w:rPrChange w:id="1640" w:author="Kelvin Ang" w:date="2014-11-09T10:44:00Z">
                    <w:rPr/>
                  </w:rPrChange>
                </w:rPr>
                <w:t>undo()</w:t>
              </w:r>
              <w:r>
                <w:t xml:space="preserve"> method of </w:t>
              </w:r>
              <w:r w:rsidRPr="00BA3221">
                <w:rPr>
                  <w:i/>
                  <w:rPrChange w:id="1641" w:author="Kelvin Ang" w:date="2014-11-09T10:44:00Z">
                    <w:rPr/>
                  </w:rPrChange>
                </w:rPr>
                <w:t>Delete</w:t>
              </w:r>
              <w:r>
                <w:t xml:space="preserve"> is omitted, but the steps are similar to how it is executed. Please refer to the actual code for more information.</w:t>
              </w:r>
            </w:ins>
          </w:p>
        </w:tc>
      </w:tr>
    </w:tbl>
    <w:p w14:paraId="73EA5509" w14:textId="3F41AF10" w:rsidR="0092526E" w:rsidRPr="000F6BFC" w:rsidRDefault="0092526E" w:rsidP="0092526E">
      <w:r>
        <w:br/>
      </w:r>
      <w:ins w:id="1642" w:author="Kelvin Ang" w:date="2014-11-09T11:08:00Z">
        <w:r w:rsidR="00F4578B" w:rsidRPr="00F4578B">
          <w:rPr>
            <w:b/>
            <w:rPrChange w:id="1643" w:author="Kelvin Ang" w:date="2014-11-09T11:08:00Z">
              <w:rPr/>
            </w:rPrChange>
          </w:rPr>
          <w:t xml:space="preserve">Figure </w:t>
        </w:r>
        <w:r w:rsidR="00D37E93">
          <w:rPr>
            <w:b/>
          </w:rPr>
          <w:t>8</w:t>
        </w:r>
        <w:r w:rsidR="00F4578B">
          <w:t xml:space="preserve"> illustrates the process of undoing an </w:t>
        </w:r>
        <w:r w:rsidR="00F4578B" w:rsidRPr="00F4578B">
          <w:rPr>
            <w:i/>
            <w:rPrChange w:id="1644" w:author="Kelvin Ang" w:date="2014-11-09T11:08:00Z">
              <w:rPr/>
            </w:rPrChange>
          </w:rPr>
          <w:t>Action</w:t>
        </w:r>
        <w:r w:rsidR="00F4578B">
          <w:t xml:space="preserve">. </w:t>
        </w:r>
      </w:ins>
      <w:r w:rsidRPr="000F6BFC">
        <w:t xml:space="preserve">When undoing the previous command, an </w:t>
      </w:r>
      <w:r w:rsidRPr="00F9725F">
        <w:rPr>
          <w:i/>
        </w:rPr>
        <w:t>Undo</w:t>
      </w:r>
      <w:r w:rsidRPr="000F6BFC">
        <w:t xml:space="preserve"> object is created in the same fashion as the </w:t>
      </w:r>
      <w:r w:rsidRPr="00F9725F">
        <w:rPr>
          <w:i/>
        </w:rPr>
        <w:t>Delete</w:t>
      </w:r>
      <w:r w:rsidRPr="000F6BFC">
        <w:t xml:space="preserve"> object.</w:t>
      </w:r>
    </w:p>
    <w:p w14:paraId="7FCD2EDB" w14:textId="2634E755" w:rsidR="0092526E" w:rsidRPr="000F6BFC" w:rsidRDefault="0092526E" w:rsidP="0092526E">
      <w:del w:id="1645" w:author="Kelvin Ang" w:date="2014-11-09T10:59:00Z">
        <w:r w:rsidRPr="000F6BFC" w:rsidDel="00863776">
          <w:delText xml:space="preserve">When the </w:delText>
        </w:r>
        <w:r w:rsidRPr="00F9725F" w:rsidDel="00863776">
          <w:rPr>
            <w:rFonts w:ascii="Consolas" w:hAnsi="Consolas" w:cs="Consolas"/>
            <w:sz w:val="20"/>
            <w:szCs w:val="20"/>
          </w:rPr>
          <w:delText>execute()</w:delText>
        </w:r>
        <w:r w:rsidRPr="000F6BFC" w:rsidDel="00863776">
          <w:delText xml:space="preserve"> method is called, the </w:delText>
        </w:r>
      </w:del>
      <w:ins w:id="1646" w:author="Kelvin Ang" w:date="2014-11-09T10:59:00Z">
        <w:r w:rsidR="00863776">
          <w:t xml:space="preserve">Upon execution, the </w:t>
        </w:r>
      </w:ins>
      <w:r w:rsidRPr="000F6BFC">
        <w:rPr>
          <w:i/>
        </w:rPr>
        <w:t>Undo</w:t>
      </w:r>
      <w:r w:rsidRPr="000F6BFC">
        <w:t xml:space="preserve"> object gets the instance of the </w:t>
      </w:r>
      <w:r w:rsidRPr="000F6BFC">
        <w:rPr>
          <w:i/>
        </w:rPr>
        <w:t>Action</w:t>
      </w:r>
      <w:r>
        <w:rPr>
          <w:i/>
        </w:rPr>
        <w:t>Invoker</w:t>
      </w:r>
      <w:r w:rsidRPr="000F6BFC">
        <w:t xml:space="preserve"> and calls </w:t>
      </w:r>
      <w:del w:id="1647" w:author="Kelvin Ang" w:date="2014-11-09T10:45:00Z">
        <w:r w:rsidRPr="000F6BFC" w:rsidDel="0013351C">
          <w:delText xml:space="preserve">the </w:delText>
        </w:r>
        <w:r w:rsidRPr="00F9725F" w:rsidDel="0013351C">
          <w:rPr>
            <w:rFonts w:ascii="Consolas" w:hAnsi="Consolas" w:cs="Consolas"/>
            <w:sz w:val="20"/>
            <w:szCs w:val="20"/>
          </w:rPr>
          <w:delText>undo</w:delText>
        </w:r>
        <w:r w:rsidDel="0013351C">
          <w:rPr>
            <w:rFonts w:ascii="Consolas" w:hAnsi="Consolas" w:cs="Consolas"/>
            <w:sz w:val="20"/>
            <w:szCs w:val="20"/>
          </w:rPr>
          <w:delText>LastAction</w:delText>
        </w:r>
        <w:r w:rsidRPr="00F9725F" w:rsidDel="0013351C">
          <w:rPr>
            <w:rFonts w:ascii="Consolas" w:hAnsi="Consolas" w:cs="Consolas"/>
            <w:sz w:val="20"/>
            <w:szCs w:val="20"/>
          </w:rPr>
          <w:delText>()</w:delText>
        </w:r>
        <w:r w:rsidRPr="000F6BFC" w:rsidDel="0013351C">
          <w:delText xml:space="preserve"> method</w:delText>
        </w:r>
      </w:del>
      <w:ins w:id="1648" w:author="Kelvin Ang" w:date="2014-11-09T10:45:00Z">
        <w:r w:rsidR="0013351C">
          <w:t>requests for the last action to be undone</w:t>
        </w:r>
      </w:ins>
      <w:r w:rsidRPr="000F6BFC">
        <w:t xml:space="preserve">. </w:t>
      </w:r>
      <w:del w:id="1649" w:author="Kelvin Ang" w:date="2014-11-09T10:46:00Z">
        <w:r w:rsidRPr="00863776" w:rsidDel="0013351C">
          <w:rPr>
            <w:i/>
            <w:rPrChange w:id="1650" w:author="Kelvin Ang" w:date="2014-11-09T10:59:00Z">
              <w:rPr/>
            </w:rPrChange>
          </w:rPr>
          <w:delText xml:space="preserve">This causes the </w:delText>
        </w:r>
        <w:r w:rsidRPr="00863776" w:rsidDel="0013351C">
          <w:rPr>
            <w:rFonts w:ascii="Consolas" w:hAnsi="Consolas" w:cs="Consolas"/>
            <w:i/>
            <w:sz w:val="20"/>
            <w:szCs w:val="20"/>
            <w:rPrChange w:id="1651" w:author="Kelvin Ang" w:date="2014-11-09T10:59:00Z">
              <w:rPr>
                <w:rFonts w:ascii="Consolas" w:hAnsi="Consolas" w:cs="Consolas"/>
                <w:sz w:val="20"/>
                <w:szCs w:val="20"/>
              </w:rPr>
            </w:rPrChange>
          </w:rPr>
          <w:delText>undo()</w:delText>
        </w:r>
        <w:r w:rsidRPr="00863776" w:rsidDel="0013351C">
          <w:rPr>
            <w:i/>
            <w:rPrChange w:id="1652" w:author="Kelvin Ang" w:date="2014-11-09T10:59:00Z">
              <w:rPr/>
            </w:rPrChange>
          </w:rPr>
          <w:delText xml:space="preserve"> method of the </w:delText>
        </w:r>
        <w:r w:rsidRPr="00CC5F57" w:rsidDel="0013351C">
          <w:rPr>
            <w:i/>
          </w:rPr>
          <w:delText>Action</w:delText>
        </w:r>
        <w:r w:rsidRPr="00863776" w:rsidDel="0013351C">
          <w:rPr>
            <w:i/>
            <w:rPrChange w:id="1653" w:author="Kelvin Ang" w:date="2014-11-09T10:59:00Z">
              <w:rPr/>
            </w:rPrChange>
          </w:rPr>
          <w:delText xml:space="preserve"> object to be called</w:delText>
        </w:r>
      </w:del>
      <w:ins w:id="1654" w:author="Kelvin Ang" w:date="2014-11-09T10:46:00Z">
        <w:r w:rsidR="0013351C" w:rsidRPr="00863776">
          <w:rPr>
            <w:i/>
            <w:rPrChange w:id="1655" w:author="Kelvin Ang" w:date="2014-11-09T10:59:00Z">
              <w:rPr/>
            </w:rPrChange>
          </w:rPr>
          <w:t>ActionInvoker</w:t>
        </w:r>
        <w:r w:rsidR="0013351C">
          <w:t xml:space="preserve"> </w:t>
        </w:r>
      </w:ins>
      <w:ins w:id="1656" w:author="Kelvin Ang" w:date="2014-11-09T10:59:00Z">
        <w:r w:rsidR="00863776">
          <w:t>then requests for the previous command in the stack to undo itself</w:t>
        </w:r>
      </w:ins>
      <w:del w:id="1657" w:author="Kelvin Ang" w:date="2014-11-09T10:46:00Z">
        <w:r w:rsidRPr="000F6BFC" w:rsidDel="0013351C">
          <w:delText xml:space="preserve">, which generates a </w:delText>
        </w:r>
        <w:r w:rsidRPr="000F6BFC" w:rsidDel="0013351C">
          <w:rPr>
            <w:i/>
          </w:rPr>
          <w:delText>Message</w:delText>
        </w:r>
        <w:r w:rsidRPr="000F6BFC" w:rsidDel="0013351C">
          <w:delText xml:space="preserve"> that is eventually returned to the </w:delText>
        </w:r>
        <w:r w:rsidDel="0013351C">
          <w:rPr>
            <w:i/>
          </w:rPr>
          <w:delText>Logic</w:delText>
        </w:r>
      </w:del>
      <w:r w:rsidRPr="000F6BFC">
        <w:t>.</w:t>
      </w:r>
    </w:p>
    <w:p w14:paraId="7D8B79AC" w14:textId="77777777" w:rsidR="0092526E" w:rsidRPr="000F6BFC" w:rsidRDefault="0092526E" w:rsidP="0092526E">
      <w:r w:rsidRPr="000F6BFC">
        <w:t xml:space="preserve">Notice that since the </w:t>
      </w:r>
      <w:r w:rsidRPr="000F6BFC">
        <w:rPr>
          <w:i/>
        </w:rPr>
        <w:t>Undo</w:t>
      </w:r>
      <w:r w:rsidRPr="000F6BFC">
        <w:t xml:space="preserve"> action is not undoable, it is not stored in the undo stack of </w:t>
      </w:r>
      <w:r w:rsidRPr="000F6BFC">
        <w:rPr>
          <w:i/>
        </w:rPr>
        <w:t>ActionHintSystem</w:t>
      </w:r>
      <w:r w:rsidRPr="000F6BFC">
        <w:t xml:space="preserve">. </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658" w:author="Kelvin Ang" w:date="2014-11-09T11:05:00Z">
          <w:tblPr>
            <w:tblStyle w:val="TableGrid"/>
            <w:tblW w:w="0" w:type="auto"/>
            <w:tblLook w:val="04A0" w:firstRow="1" w:lastRow="0" w:firstColumn="1" w:lastColumn="0" w:noHBand="0" w:noVBand="1"/>
          </w:tblPr>
        </w:tblPrChange>
      </w:tblPr>
      <w:tblGrid>
        <w:gridCol w:w="828"/>
        <w:gridCol w:w="8748"/>
        <w:tblGridChange w:id="1659">
          <w:tblGrid>
            <w:gridCol w:w="9350"/>
            <w:gridCol w:w="9350"/>
          </w:tblGrid>
        </w:tblGridChange>
      </w:tblGrid>
      <w:tr w:rsidR="000A284B" w:rsidRPr="000F6BFC" w14:paraId="0967387C" w14:textId="4045165E" w:rsidTr="000A284B">
        <w:tc>
          <w:tcPr>
            <w:tcW w:w="828" w:type="dxa"/>
            <w:tcPrChange w:id="1660" w:author="Kelvin Ang" w:date="2014-11-09T11:05:00Z">
              <w:tcPr>
                <w:tcW w:w="9350" w:type="dxa"/>
              </w:tcPr>
            </w:tcPrChange>
          </w:tcPr>
          <w:p w14:paraId="6AC7ADE6" w14:textId="51490380" w:rsidR="000A284B" w:rsidRPr="000A284B" w:rsidRDefault="000A284B" w:rsidP="000F5FA9">
            <w:pPr>
              <w:rPr>
                <w:b/>
                <w:rPrChange w:id="1661" w:author="Kelvin Ang" w:date="2014-11-09T11:05:00Z">
                  <w:rPr/>
                </w:rPrChange>
              </w:rPr>
            </w:pPr>
            <w:ins w:id="1662" w:author="Kelvin Ang" w:date="2014-11-09T11:05:00Z">
              <w:r w:rsidRPr="000A284B">
                <w:rPr>
                  <w:b/>
                  <w:rPrChange w:id="1663" w:author="Kelvin Ang" w:date="2014-11-09T11:05:00Z">
                    <w:rPr/>
                  </w:rPrChange>
                </w:rPr>
                <w:t xml:space="preserve">Note: </w:t>
              </w:r>
            </w:ins>
            <w:del w:id="1664" w:author="Kelvin Ang" w:date="2014-11-09T11:05:00Z">
              <w:r w:rsidRPr="000A284B" w:rsidDel="000A284B">
                <w:rPr>
                  <w:b/>
                  <w:rPrChange w:id="1665" w:author="Kelvin Ang" w:date="2014-11-09T11:05:00Z">
                    <w:rPr/>
                  </w:rPrChange>
                </w:rPr>
                <w:delText xml:space="preserve">Note: By convention, when implementing an action that is not undoable, the </w:delText>
              </w:r>
              <w:r w:rsidRPr="000A284B" w:rsidDel="000A284B">
                <w:rPr>
                  <w:rFonts w:ascii="Consolas" w:hAnsi="Consolas" w:cs="Consolas"/>
                  <w:b/>
                  <w:sz w:val="20"/>
                  <w:szCs w:val="20"/>
                  <w:rPrChange w:id="1666" w:author="Kelvin Ang" w:date="2014-11-09T11:05:00Z">
                    <w:rPr>
                      <w:rFonts w:ascii="Consolas" w:hAnsi="Consolas" w:cs="Consolas"/>
                      <w:sz w:val="20"/>
                      <w:szCs w:val="20"/>
                    </w:rPr>
                  </w:rPrChange>
                </w:rPr>
                <w:delText>undo()</w:delText>
              </w:r>
              <w:r w:rsidRPr="000A284B" w:rsidDel="000A284B">
                <w:rPr>
                  <w:b/>
                  <w:rPrChange w:id="1667" w:author="Kelvin Ang" w:date="2014-11-09T11:05:00Z">
                    <w:rPr/>
                  </w:rPrChange>
                </w:rPr>
                <w:delText xml:space="preserve"> method should return a </w:delText>
              </w:r>
              <w:r w:rsidRPr="000A284B" w:rsidDel="000A284B">
                <w:rPr>
                  <w:b/>
                  <w:i/>
                  <w:rPrChange w:id="1668" w:author="Kelvin Ang" w:date="2014-11-09T11:05:00Z">
                    <w:rPr>
                      <w:i/>
                    </w:rPr>
                  </w:rPrChange>
                </w:rPr>
                <w:delText>Message</w:delText>
              </w:r>
              <w:r w:rsidRPr="000A284B" w:rsidDel="000A284B">
                <w:rPr>
                  <w:b/>
                  <w:rPrChange w:id="1669" w:author="Kelvin Ang" w:date="2014-11-09T11:05:00Z">
                    <w:rPr/>
                  </w:rPrChange>
                </w:rPr>
                <w:delText xml:space="preserve"> object with </w:delText>
              </w:r>
              <w:r w:rsidRPr="000A284B" w:rsidDel="000A284B">
                <w:rPr>
                  <w:rFonts w:ascii="Consolas" w:hAnsi="Consolas" w:cs="Consolas"/>
                  <w:b/>
                  <w:sz w:val="20"/>
                  <w:szCs w:val="20"/>
                  <w:rPrChange w:id="1670" w:author="Kelvin Ang" w:date="2014-11-09T11:05:00Z">
                    <w:rPr/>
                  </w:rPrChange>
                </w:rPr>
                <w:delText>type</w:delText>
              </w:r>
              <w:r w:rsidRPr="000A284B" w:rsidDel="000A284B">
                <w:rPr>
                  <w:b/>
                  <w:rPrChange w:id="1671" w:author="Kelvin Ang" w:date="2014-11-09T11:05:00Z">
                    <w:rPr/>
                  </w:rPrChange>
                </w:rPr>
                <w:delText xml:space="preserve"> set to </w:delText>
              </w:r>
              <w:r w:rsidRPr="000A284B" w:rsidDel="000A284B">
                <w:rPr>
                  <w:rFonts w:ascii="Consolas" w:hAnsi="Consolas" w:cs="Consolas"/>
                  <w:b/>
                  <w:sz w:val="20"/>
                  <w:rPrChange w:id="1672" w:author="Kelvin Ang" w:date="2014-11-09T11:05:00Z">
                    <w:rPr>
                      <w:rFonts w:ascii="Consolas" w:hAnsi="Consolas" w:cs="Consolas"/>
                    </w:rPr>
                  </w:rPrChange>
                </w:rPr>
                <w:delText>MessageType.ERROR</w:delText>
              </w:r>
              <w:r w:rsidRPr="000A284B" w:rsidDel="000A284B">
                <w:rPr>
                  <w:b/>
                  <w:rPrChange w:id="1673" w:author="Kelvin Ang" w:date="2014-11-09T11:05:00Z">
                    <w:rPr/>
                  </w:rPrChange>
                </w:rPr>
                <w:delText>.</w:delText>
              </w:r>
            </w:del>
          </w:p>
        </w:tc>
        <w:tc>
          <w:tcPr>
            <w:tcW w:w="8748" w:type="dxa"/>
            <w:tcPrChange w:id="1674" w:author="Kelvin Ang" w:date="2014-11-09T11:05:00Z">
              <w:tcPr>
                <w:tcW w:w="9350" w:type="dxa"/>
              </w:tcPr>
            </w:tcPrChange>
          </w:tcPr>
          <w:p w14:paraId="3577DA5B" w14:textId="4A2B7F20" w:rsidR="000A284B" w:rsidRPr="000F6BFC" w:rsidDel="000A284B" w:rsidRDefault="000A284B" w:rsidP="00CC5F57">
            <w:pPr>
              <w:rPr>
                <w:ins w:id="1675" w:author="Kelvin Ang" w:date="2014-11-09T11:05:00Z"/>
              </w:rPr>
            </w:pPr>
            <w:ins w:id="1676" w:author="Kelvin Ang" w:date="2014-11-09T11:05:00Z">
              <w:r w:rsidRPr="000F6BFC">
                <w:t xml:space="preserve">By convention, when implementing an </w:t>
              </w:r>
              <w:r w:rsidRPr="000A284B">
                <w:rPr>
                  <w:i/>
                  <w:rPrChange w:id="1677" w:author="Kelvin Ang" w:date="2014-11-09T11:05:00Z">
                    <w:rPr/>
                  </w:rPrChange>
                </w:rPr>
                <w:t>Action</w:t>
              </w:r>
              <w:r w:rsidRPr="000F6BFC">
                <w:t xml:space="preserve"> that is not undoable, the </w:t>
              </w:r>
              <w:r w:rsidRPr="004F0B9F">
                <w:rPr>
                  <w:rFonts w:ascii="Consolas" w:hAnsi="Consolas" w:cs="Consolas"/>
                  <w:sz w:val="20"/>
                  <w:szCs w:val="20"/>
                </w:rPr>
                <w:t>undo()</w:t>
              </w:r>
              <w:r w:rsidRPr="000F6BFC">
                <w:t xml:space="preserve"> method should</w:t>
              </w:r>
              <w:r>
                <w:t xml:space="preserve"> return a </w:t>
              </w:r>
              <w:r w:rsidRPr="004F0B9F">
                <w:rPr>
                  <w:i/>
                </w:rPr>
                <w:t>Message</w:t>
              </w:r>
              <w:r w:rsidRPr="000F6BFC">
                <w:t xml:space="preserve"> object</w:t>
              </w:r>
              <w:r>
                <w:t xml:space="preserve"> with its </w:t>
              </w:r>
              <w:r w:rsidRPr="0073703E">
                <w:rPr>
                  <w:rFonts w:ascii="Consolas" w:hAnsi="Consolas" w:cs="Consolas"/>
                  <w:sz w:val="20"/>
                  <w:szCs w:val="20"/>
                </w:rPr>
                <w:t>type</w:t>
              </w:r>
              <w:r>
                <w:t xml:space="preserve"> set to </w:t>
              </w:r>
              <w:r w:rsidRPr="0073703E">
                <w:rPr>
                  <w:rFonts w:ascii="Consolas" w:hAnsi="Consolas" w:cs="Consolas"/>
                  <w:sz w:val="20"/>
                </w:rPr>
                <w:t>MessageType.ERROR</w:t>
              </w:r>
              <w:r w:rsidRPr="000F6BFC">
                <w:t>.</w:t>
              </w:r>
            </w:ins>
          </w:p>
        </w:tc>
      </w:tr>
    </w:tbl>
    <w:p w14:paraId="57EE9E20" w14:textId="68756474" w:rsidR="0092526E" w:rsidRPr="000F6BFC" w:rsidDel="00396506" w:rsidRDefault="0092526E" w:rsidP="0092526E">
      <w:pPr>
        <w:rPr>
          <w:del w:id="1678" w:author="Kelvin Ang" w:date="2014-11-09T11:02:00Z"/>
        </w:rPr>
      </w:pPr>
      <w:r w:rsidRPr="000F6BFC">
        <w:t xml:space="preserve"> </w:t>
      </w:r>
    </w:p>
    <w:p w14:paraId="68745731" w14:textId="77777777" w:rsidR="00396506" w:rsidRDefault="00396506" w:rsidP="00396506">
      <w:pPr>
        <w:pStyle w:val="Heading4"/>
        <w:rPr>
          <w:ins w:id="1679" w:author="Kelvin Ang" w:date="2014-11-09T11:02:00Z"/>
        </w:rPr>
      </w:pPr>
      <w:bookmarkStart w:id="1680" w:name="_Toc403221036"/>
      <w:ins w:id="1681" w:author="Kelvin Ang" w:date="2014-11-09T11:02:00Z">
        <w:r>
          <w:br/>
        </w:r>
      </w:ins>
    </w:p>
    <w:p w14:paraId="456DB20C" w14:textId="77777777" w:rsidR="00396506" w:rsidRDefault="00396506">
      <w:pPr>
        <w:rPr>
          <w:ins w:id="1682" w:author="Kelvin Ang" w:date="2014-11-09T11:02:00Z"/>
          <w:rFonts w:asciiTheme="majorHAnsi" w:eastAsiaTheme="majorEastAsia" w:hAnsiTheme="majorHAnsi" w:cstheme="majorBidi"/>
          <w:color w:val="365F91" w:themeColor="accent1" w:themeShade="BF"/>
          <w:sz w:val="36"/>
          <w:szCs w:val="24"/>
        </w:rPr>
      </w:pPr>
      <w:ins w:id="1683" w:author="Kelvin Ang" w:date="2014-11-09T11:02:00Z">
        <w:r>
          <w:br w:type="page"/>
        </w:r>
      </w:ins>
    </w:p>
    <w:p w14:paraId="25E04796" w14:textId="47D48966" w:rsidR="0092526E" w:rsidRPr="000F6BFC" w:rsidRDefault="00572489" w:rsidP="00CC5F57">
      <w:pPr>
        <w:pStyle w:val="Heading4"/>
      </w:pPr>
      <w:r>
        <w:lastRenderedPageBreak/>
        <w:t>Message</w:t>
      </w:r>
      <w:r w:rsidR="00D310F3">
        <w:t xml:space="preserve"> Class</w:t>
      </w:r>
      <w:r>
        <w:t xml:space="preserve"> </w:t>
      </w:r>
      <w:r w:rsidR="00EA6452">
        <w:t>–</w:t>
      </w:r>
      <w:del w:id="1684" w:author="Kelvin Ang" w:date="2014-11-09T11:19:00Z">
        <w:r w:rsidDel="00835961">
          <w:delText xml:space="preserve"> </w:delText>
        </w:r>
        <w:r w:rsidR="0092526E" w:rsidRPr="000F6BFC" w:rsidDel="00835961">
          <w:delText xml:space="preserve">Generating </w:delText>
        </w:r>
      </w:del>
      <w:ins w:id="1685" w:author="Kelvin Ang" w:date="2014-11-09T11:19:00Z">
        <w:r w:rsidR="00835961">
          <w:t xml:space="preserve"> </w:t>
        </w:r>
        <w:r w:rsidR="00010FEE">
          <w:t xml:space="preserve">Status Messages, </w:t>
        </w:r>
      </w:ins>
      <w:r w:rsidR="0092526E" w:rsidRPr="000F6BFC">
        <w:t>Hint</w:t>
      </w:r>
      <w:ins w:id="1686" w:author="Kelvin Ang" w:date="2014-11-09T11:19:00Z">
        <w:r w:rsidR="003B4B3D">
          <w:t>s</w:t>
        </w:r>
      </w:ins>
      <w:r w:rsidR="0092526E" w:rsidRPr="000F6BFC">
        <w:t xml:space="preserve"> and Autocomplete</w:t>
      </w:r>
      <w:bookmarkEnd w:id="1680"/>
    </w:p>
    <w:p w14:paraId="282707CE" w14:textId="252B44A3" w:rsidR="0092526E" w:rsidRPr="000F6BFC" w:rsidRDefault="0092526E" w:rsidP="0092526E">
      <w:r w:rsidRPr="00F9725F">
        <w:rPr>
          <w:i/>
        </w:rPr>
        <w:t>GUI</w:t>
      </w:r>
      <w:r w:rsidRPr="000F6BFC">
        <w:t xml:space="preserve"> </w:t>
      </w:r>
      <w:r>
        <w:t>relies on</w:t>
      </w:r>
      <w:r w:rsidRPr="000F6BFC">
        <w:t xml:space="preserve"> </w:t>
      </w:r>
      <w:r w:rsidRPr="00986589">
        <w:rPr>
          <w:i/>
        </w:rPr>
        <w:t>Logic</w:t>
      </w:r>
      <w:r>
        <w:t xml:space="preserve"> to </w:t>
      </w:r>
      <w:r w:rsidRPr="000F6BFC">
        <w:t>generate hint messages while the user is typing.</w:t>
      </w:r>
      <w:r>
        <w:t xml:space="preserve"> </w:t>
      </w:r>
      <w:r w:rsidRPr="00986589">
        <w:rPr>
          <w:i/>
        </w:rPr>
        <w:t>Logic</w:t>
      </w:r>
      <w:r>
        <w:t xml:space="preserve"> relays these requests to </w:t>
      </w:r>
      <w:del w:id="1687" w:author="Kelvin Ang" w:date="2014-11-09T11:00:00Z">
        <w:r w:rsidRPr="00986589" w:rsidDel="00863776">
          <w:rPr>
            <w:i/>
          </w:rPr>
          <w:delText>ActionHintSystem</w:delText>
        </w:r>
        <w:r w:rsidDel="00863776">
          <w:delText xml:space="preserve"> which</w:delText>
        </w:r>
      </w:del>
      <w:ins w:id="1688" w:author="Kelvin Ang" w:date="2014-11-09T11:00:00Z">
        <w:r w:rsidR="00863776" w:rsidRPr="00986589">
          <w:rPr>
            <w:i/>
          </w:rPr>
          <w:t>ActionHintSystem</w:t>
        </w:r>
        <w:r w:rsidR="00863776">
          <w:t xml:space="preserve"> to do</w:t>
        </w:r>
      </w:ins>
      <w:del w:id="1689" w:author="Kelvin Ang" w:date="2014-11-09T11:00:00Z">
        <w:r w:rsidDel="00863776">
          <w:delText xml:space="preserve"> does</w:delText>
        </w:r>
      </w:del>
      <w:r>
        <w:t xml:space="preserve"> the actual processing.</w:t>
      </w:r>
      <w:r w:rsidRPr="000F6BFC">
        <w:t xml:space="preserve"> </w:t>
      </w:r>
      <w:r>
        <w:t>By moving the user input through a decision tree,</w:t>
      </w:r>
      <w:ins w:id="1690" w:author="Kelvin Ang" w:date="2014-11-09T11:01:00Z">
        <w:r w:rsidR="00863776">
          <w:t xml:space="preserve"> </w:t>
        </w:r>
      </w:ins>
      <w:del w:id="1691" w:author="Kelvin Ang" w:date="2014-11-09T11:01:00Z">
        <w:r w:rsidDel="00863776">
          <w:delText xml:space="preserve"> the </w:delText>
        </w:r>
      </w:del>
      <w:r>
        <w:rPr>
          <w:i/>
        </w:rPr>
        <w:t>ActionHint</w:t>
      </w:r>
      <w:r w:rsidRPr="00F9725F">
        <w:rPr>
          <w:i/>
        </w:rPr>
        <w:t>System</w:t>
      </w:r>
      <w:r w:rsidRPr="000F6BFC">
        <w:t xml:space="preserve"> </w:t>
      </w:r>
      <w:del w:id="1692" w:author="Kelvin Ang" w:date="2014-11-09T11:01:00Z">
        <w:r w:rsidDel="00863776">
          <w:delText xml:space="preserve">will </w:delText>
        </w:r>
      </w:del>
      <w:r w:rsidRPr="000F6BFC">
        <w:t>generate</w:t>
      </w:r>
      <w:ins w:id="1693" w:author="Kelvin Ang" w:date="2014-11-09T11:01:00Z">
        <w:r w:rsidR="00863776">
          <w:t>s</w:t>
        </w:r>
      </w:ins>
      <w:r w:rsidRPr="000F6BFC">
        <w:t xml:space="preserve"> the corresponding </w:t>
      </w:r>
      <w:r w:rsidRPr="00F9725F">
        <w:rPr>
          <w:i/>
        </w:rPr>
        <w:t>Message</w:t>
      </w:r>
      <w:r w:rsidRPr="000F6BFC">
        <w:t xml:space="preserve"> objects to either display a hint or perform an autocomplete operation.</w:t>
      </w:r>
    </w:p>
    <w:p w14:paraId="7C633A28" w14:textId="680839A1" w:rsidR="0092526E" w:rsidRPr="000F6BFC" w:rsidRDefault="0092526E" w:rsidP="0092526E">
      <w:r w:rsidRPr="000F6BFC">
        <w:t xml:space="preserve">A </w:t>
      </w:r>
      <w:r w:rsidRPr="00986589">
        <w:rPr>
          <w:i/>
        </w:rPr>
        <w:t>Message</w:t>
      </w:r>
      <w:r w:rsidRPr="000F6BFC">
        <w:t xml:space="preserve"> object encapsulate</w:t>
      </w:r>
      <w:ins w:id="1694" w:author="Kelvin Ang" w:date="2014-11-09T11:04:00Z">
        <w:r w:rsidR="007415A4">
          <w:t>s</w:t>
        </w:r>
      </w:ins>
      <w:r w:rsidRPr="000F6BFC">
        <w:t xml:space="preserve"> the </w:t>
      </w:r>
      <w:del w:id="1695" w:author="Kelvin Ang" w:date="2014-11-09T11:18:00Z">
        <w:r w:rsidDel="000D1AD0">
          <w:delText xml:space="preserve">information </w:delText>
        </w:r>
      </w:del>
      <w:ins w:id="1696" w:author="Kelvin Ang" w:date="2014-11-09T11:18:00Z">
        <w:r w:rsidR="000D1AD0">
          <w:t xml:space="preserve">methods and fields </w:t>
        </w:r>
      </w:ins>
      <w:r>
        <w:t>shown</w:t>
      </w:r>
      <w:ins w:id="1697" w:author="Kelvin Ang" w:date="2014-11-09T11:03:00Z">
        <w:r w:rsidR="007415A4">
          <w:t xml:space="preserve"> below</w:t>
        </w:r>
      </w:ins>
      <w:del w:id="1698" w:author="Kelvin Ang" w:date="2014-11-09T11:03:00Z">
        <w:r w:rsidDel="007415A4">
          <w:delText xml:space="preserve"> in </w:delText>
        </w:r>
        <w:r w:rsidRPr="00BF6C38" w:rsidDel="007415A4">
          <w:rPr>
            <w:b/>
          </w:rPr>
          <w:delText>Figure 11</w:delText>
        </w:r>
        <w:r w:rsidDel="007415A4">
          <w:delText>.</w:delText>
        </w:r>
      </w:del>
      <w:ins w:id="1699" w:author="Kelvin Ang" w:date="2014-11-09T11:03:00Z">
        <w:r w:rsidR="007415A4">
          <w:t>:</w:t>
        </w:r>
      </w:ins>
    </w:p>
    <w:tbl>
      <w:tblPr>
        <w:tblStyle w:val="GridTable4-Accent51"/>
        <w:tblW w:w="0" w:type="auto"/>
        <w:jc w:val="center"/>
        <w:tblLook w:val="04A0" w:firstRow="1" w:lastRow="0" w:firstColumn="1" w:lastColumn="0" w:noHBand="0" w:noVBand="1"/>
      </w:tblPr>
      <w:tblGrid>
        <w:gridCol w:w="3652"/>
        <w:gridCol w:w="4803"/>
      </w:tblGrid>
      <w:tr w:rsidR="0092526E" w:rsidRPr="000F6BFC" w14:paraId="11BACC1A" w14:textId="77777777" w:rsidTr="000F5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05BB05F3" w14:textId="77777777" w:rsidR="0092526E" w:rsidRPr="000F6BFC" w:rsidRDefault="0092526E" w:rsidP="000F5FA9">
            <w:r w:rsidRPr="000F6BFC">
              <w:t>Field / Method</w:t>
            </w:r>
          </w:p>
        </w:tc>
        <w:tc>
          <w:tcPr>
            <w:tcW w:w="4803" w:type="dxa"/>
          </w:tcPr>
          <w:p w14:paraId="72DFE0AA"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Description</w:t>
            </w:r>
          </w:p>
        </w:tc>
      </w:tr>
      <w:tr w:rsidR="0092526E" w:rsidRPr="000F6BFC" w14:paraId="51448BAC"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4634BC1D" w14:textId="77777777" w:rsidR="0092526E" w:rsidRPr="000F6BFC" w:rsidRDefault="0092526E" w:rsidP="000F5FA9">
            <w:pPr>
              <w:rPr>
                <w:b w:val="0"/>
              </w:rPr>
            </w:pPr>
            <w:r w:rsidRPr="000F6BFC">
              <w:rPr>
                <w:b w:val="0"/>
              </w:rPr>
              <w:t>message: String</w:t>
            </w:r>
          </w:p>
        </w:tc>
        <w:tc>
          <w:tcPr>
            <w:tcW w:w="4803" w:type="dxa"/>
          </w:tcPr>
          <w:p w14:paraId="702186F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All commands associated with this action.</w:t>
            </w:r>
          </w:p>
        </w:tc>
      </w:tr>
      <w:tr w:rsidR="0092526E" w:rsidRPr="000F6BFC" w14:paraId="0A0C446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4DAF37C0" w14:textId="77777777" w:rsidR="0092526E" w:rsidRPr="000F6BFC" w:rsidRDefault="0092526E" w:rsidP="000F5FA9">
            <w:pPr>
              <w:rPr>
                <w:b w:val="0"/>
              </w:rPr>
            </w:pPr>
            <w:r w:rsidRPr="000F6BFC">
              <w:rPr>
                <w:b w:val="0"/>
              </w:rPr>
              <w:t>type: MessageType</w:t>
            </w:r>
          </w:p>
        </w:tc>
        <w:tc>
          <w:tcPr>
            <w:tcW w:w="4803" w:type="dxa"/>
          </w:tcPr>
          <w:p w14:paraId="55FA9AAA"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Static method for matching dictionary.</w:t>
            </w:r>
          </w:p>
        </w:tc>
      </w:tr>
      <w:tr w:rsidR="0092526E" w:rsidRPr="000F6BFC" w14:paraId="73201C57" w14:textId="77777777" w:rsidTr="000F5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3A8D253" w14:textId="77777777" w:rsidR="0092526E" w:rsidRPr="000F6BFC" w:rsidRDefault="0092526E" w:rsidP="000F5FA9">
            <w:pPr>
              <w:rPr>
                <w:b w:val="0"/>
              </w:rPr>
            </w:pPr>
            <w:r w:rsidRPr="000F6BFC">
              <w:rPr>
                <w:b w:val="0"/>
              </w:rPr>
              <w:t>getType(): MessageType</w:t>
            </w:r>
          </w:p>
        </w:tc>
        <w:tc>
          <w:tcPr>
            <w:tcW w:w="4803" w:type="dxa"/>
          </w:tcPr>
          <w:p w14:paraId="4E9988C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Returns the message type.</w:t>
            </w:r>
          </w:p>
        </w:tc>
      </w:tr>
      <w:tr w:rsidR="0092526E" w:rsidRPr="000F6BFC" w14:paraId="02C60197" w14:textId="77777777" w:rsidTr="000F5FA9">
        <w:trPr>
          <w:jc w:val="center"/>
        </w:trPr>
        <w:tc>
          <w:tcPr>
            <w:cnfStyle w:val="001000000000" w:firstRow="0" w:lastRow="0" w:firstColumn="1" w:lastColumn="0" w:oddVBand="0" w:evenVBand="0" w:oddHBand="0" w:evenHBand="0" w:firstRowFirstColumn="0" w:firstRowLastColumn="0" w:lastRowFirstColumn="0" w:lastRowLastColumn="0"/>
            <w:tcW w:w="3652" w:type="dxa"/>
          </w:tcPr>
          <w:p w14:paraId="31EC39B5" w14:textId="77777777" w:rsidR="0092526E" w:rsidRPr="000F6BFC" w:rsidRDefault="0092526E" w:rsidP="000F5FA9">
            <w:pPr>
              <w:rPr>
                <w:b w:val="0"/>
              </w:rPr>
            </w:pPr>
            <w:r w:rsidRPr="000F6BFC">
              <w:rPr>
                <w:b w:val="0"/>
              </w:rPr>
              <w:t>getMessage(): String</w:t>
            </w:r>
          </w:p>
        </w:tc>
        <w:tc>
          <w:tcPr>
            <w:tcW w:w="4803" w:type="dxa"/>
          </w:tcPr>
          <w:p w14:paraId="4E6E9138"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r w:rsidRPr="000F6BFC">
              <w:t>Returns String stored in the message.</w:t>
            </w:r>
          </w:p>
        </w:tc>
      </w:tr>
    </w:tbl>
    <w:p w14:paraId="0137B515" w14:textId="6824ECAB" w:rsidR="0092526E" w:rsidRPr="00B9366F" w:rsidDel="007415A4" w:rsidRDefault="007415A4" w:rsidP="0092526E">
      <w:pPr>
        <w:pStyle w:val="Caption"/>
        <w:jc w:val="center"/>
        <w:rPr>
          <w:del w:id="1700" w:author="Kelvin Ang" w:date="2014-11-09T11:03:00Z"/>
        </w:rPr>
      </w:pPr>
      <w:ins w:id="1701" w:author="Kelvin Ang" w:date="2014-11-09T11:03:00Z">
        <w:r>
          <w:br/>
        </w:r>
      </w:ins>
      <w:del w:id="1702" w:author="Kelvin Ang" w:date="2014-11-09T11:03:00Z">
        <w:r w:rsidR="0092526E" w:rsidRPr="00B9366F" w:rsidDel="007415A4">
          <w:delText xml:space="preserve">Figure </w:delText>
        </w:r>
        <w:r w:rsidR="00FD4795" w:rsidDel="007415A4">
          <w:fldChar w:fldCharType="begin"/>
        </w:r>
        <w:r w:rsidR="00FD4795" w:rsidDel="007415A4">
          <w:delInstrText xml:space="preserve"> SEQ Figure \* ARABIC </w:delInstrText>
        </w:r>
        <w:r w:rsidR="00FD4795" w:rsidDel="007415A4">
          <w:fldChar w:fldCharType="separate"/>
        </w:r>
      </w:del>
      <w:del w:id="1703" w:author="Kelvin Ang" w:date="2014-11-09T10:12:00Z">
        <w:r w:rsidR="0092526E" w:rsidDel="00E02FC6">
          <w:rPr>
            <w:noProof/>
          </w:rPr>
          <w:delText>11</w:delText>
        </w:r>
      </w:del>
      <w:del w:id="1704" w:author="Kelvin Ang" w:date="2014-11-09T11:03:00Z">
        <w:r w:rsidR="00FD4795" w:rsidDel="007415A4">
          <w:rPr>
            <w:noProof/>
          </w:rPr>
          <w:fldChar w:fldCharType="end"/>
        </w:r>
        <w:r w:rsidR="0092526E" w:rsidRPr="00B9366F" w:rsidDel="007415A4">
          <w:delText xml:space="preserve"> – Message Class Summary</w:delText>
        </w:r>
      </w:del>
    </w:p>
    <w:p w14:paraId="512A9516" w14:textId="77777777" w:rsidR="0092526E" w:rsidRPr="000F6BFC" w:rsidRDefault="0092526E" w:rsidP="0092526E">
      <w:r w:rsidRPr="001626DC">
        <w:rPr>
          <w:i/>
        </w:rPr>
        <w:t>Messages</w:t>
      </w:r>
      <w:r>
        <w:t xml:space="preserve"> with their types set to </w:t>
      </w:r>
      <w:r w:rsidRPr="000A284B">
        <w:rPr>
          <w:rFonts w:ascii="Consolas" w:hAnsi="Consolas" w:cs="Consolas"/>
          <w:sz w:val="20"/>
          <w:szCs w:val="20"/>
          <w:rPrChange w:id="1705" w:author="Kelvin Ang" w:date="2014-11-09T11:06:00Z">
            <w:rPr>
              <w:i/>
            </w:rPr>
          </w:rPrChange>
        </w:rPr>
        <w:t>ERROR</w:t>
      </w:r>
      <w:r>
        <w:t xml:space="preserve"> or </w:t>
      </w:r>
      <w:r w:rsidRPr="000A284B">
        <w:rPr>
          <w:rFonts w:ascii="Consolas" w:hAnsi="Consolas" w:cs="Consolas"/>
          <w:sz w:val="20"/>
          <w:szCs w:val="20"/>
          <w:rPrChange w:id="1706" w:author="Kelvin Ang" w:date="2014-11-09T11:06:00Z">
            <w:rPr>
              <w:i/>
            </w:rPr>
          </w:rPrChange>
        </w:rPr>
        <w:t>SUCCESS</w:t>
      </w:r>
      <w:r>
        <w:t xml:space="preserve"> are generated by th</w:t>
      </w:r>
      <w:r w:rsidRPr="000F6BFC">
        <w:t xml:space="preserve">e </w:t>
      </w:r>
      <w:r w:rsidRPr="00F9725F">
        <w:rPr>
          <w:rFonts w:ascii="Consolas" w:hAnsi="Consolas" w:cs="Consolas"/>
          <w:sz w:val="20"/>
          <w:szCs w:val="20"/>
        </w:rPr>
        <w:t>execute()</w:t>
      </w:r>
      <w:r w:rsidRPr="000F6BFC">
        <w:t xml:space="preserve"> and </w:t>
      </w:r>
      <w:r w:rsidRPr="00F9725F">
        <w:rPr>
          <w:rFonts w:ascii="Consolas" w:hAnsi="Consolas" w:cs="Consolas"/>
          <w:sz w:val="20"/>
          <w:szCs w:val="20"/>
        </w:rPr>
        <w:t>undo()</w:t>
      </w:r>
      <w:r w:rsidRPr="000F6BFC">
        <w:t xml:space="preserve"> methods of </w:t>
      </w:r>
      <w:r w:rsidRPr="00F9725F">
        <w:rPr>
          <w:i/>
        </w:rPr>
        <w:t>Action</w:t>
      </w:r>
      <w:r>
        <w:t xml:space="preserve"> objects</w:t>
      </w:r>
      <w:r w:rsidRPr="000F6BFC">
        <w:t>.</w:t>
      </w:r>
      <w:r>
        <w:t xml:space="preserve"> These </w:t>
      </w:r>
      <w:r w:rsidRPr="001626DC">
        <w:rPr>
          <w:i/>
        </w:rPr>
        <w:t>Messages</w:t>
      </w:r>
      <w:r>
        <w:t xml:space="preserve"> are typically displayed at the status bar of </w:t>
      </w:r>
      <w:r w:rsidRPr="001626DC">
        <w:rPr>
          <w:i/>
        </w:rPr>
        <w:t>GUI</w:t>
      </w:r>
      <w:r>
        <w:t>.</w:t>
      </w:r>
    </w:p>
    <w:p w14:paraId="69A64F24" w14:textId="0C9775EC" w:rsidR="0092526E" w:rsidRPr="000F6BFC" w:rsidRDefault="0092526E" w:rsidP="0092526E">
      <w:del w:id="1707" w:author="Kelvin Ang" w:date="2014-11-09T11:06:00Z">
        <w:r w:rsidRPr="000F6BFC" w:rsidDel="000A284B">
          <w:delText>On the other hand, t</w:delText>
        </w:r>
      </w:del>
      <w:ins w:id="1708" w:author="Kelvin Ang" w:date="2014-11-09T11:06:00Z">
        <w:r w:rsidR="000A284B">
          <w:t>T</w:t>
        </w:r>
      </w:ins>
      <w:r w:rsidRPr="000F6BFC">
        <w:t xml:space="preserve">he </w:t>
      </w:r>
      <w:r w:rsidRPr="00F9725F">
        <w:rPr>
          <w:rFonts w:ascii="Consolas" w:hAnsi="Consolas" w:cs="Consolas"/>
          <w:sz w:val="20"/>
          <w:szCs w:val="20"/>
        </w:rPr>
        <w:t>getHint()</w:t>
      </w:r>
      <w:r w:rsidRPr="000F6BFC">
        <w:t xml:space="preserve"> method of </w:t>
      </w:r>
      <w:r w:rsidRPr="001626DC">
        <w:rPr>
          <w:i/>
        </w:rPr>
        <w:t>Action</w:t>
      </w:r>
      <w:r w:rsidRPr="000F6BFC">
        <w:t xml:space="preserve"> objects generate</w:t>
      </w:r>
      <w:ins w:id="1709" w:author="Kelvin Ang" w:date="2014-11-09T11:06:00Z">
        <w:r w:rsidR="000A284B">
          <w:t>s</w:t>
        </w:r>
      </w:ins>
      <w:r w:rsidRPr="000F6BFC">
        <w:t xml:space="preserve"> </w:t>
      </w:r>
      <w:r w:rsidRPr="00F9725F">
        <w:rPr>
          <w:i/>
        </w:rPr>
        <w:t>Messages</w:t>
      </w:r>
      <w:r w:rsidRPr="000F6BFC">
        <w:t xml:space="preserve"> of </w:t>
      </w:r>
      <w:r w:rsidRPr="000A284B">
        <w:rPr>
          <w:rFonts w:ascii="Consolas" w:hAnsi="Consolas" w:cs="Consolas"/>
          <w:sz w:val="20"/>
          <w:szCs w:val="20"/>
          <w:rPrChange w:id="1710" w:author="Kelvin Ang" w:date="2014-11-09T11:07:00Z">
            <w:rPr>
              <w:i/>
            </w:rPr>
          </w:rPrChange>
        </w:rPr>
        <w:t>HINT</w:t>
      </w:r>
      <w:r w:rsidRPr="000F6BFC">
        <w:t xml:space="preserve"> and </w:t>
      </w:r>
      <w:r w:rsidRPr="000A284B">
        <w:rPr>
          <w:rFonts w:ascii="Consolas" w:hAnsi="Consolas" w:cs="Consolas"/>
          <w:sz w:val="20"/>
          <w:szCs w:val="20"/>
          <w:rPrChange w:id="1711" w:author="Kelvin Ang" w:date="2014-11-09T11:07:00Z">
            <w:rPr>
              <w:i/>
            </w:rPr>
          </w:rPrChange>
        </w:rPr>
        <w:t>AUTOCOMPLETE</w:t>
      </w:r>
      <w:r w:rsidRPr="000F6BFC">
        <w:t xml:space="preserve"> types. </w:t>
      </w:r>
      <w:del w:id="1712" w:author="Kelvin Ang" w:date="2014-11-09T20:51:00Z">
        <w:r w:rsidRPr="00992C9B" w:rsidDel="00992C9B">
          <w:rPr>
            <w:rFonts w:ascii="Consolas" w:hAnsi="Consolas" w:cs="Consolas"/>
            <w:sz w:val="20"/>
            <w:szCs w:val="20"/>
            <w:rPrChange w:id="1713" w:author="Kelvin Ang" w:date="2014-11-09T20:51:00Z">
              <w:rPr/>
            </w:rPrChange>
          </w:rPr>
          <w:delText xml:space="preserve">Hints </w:delText>
        </w:r>
      </w:del>
      <w:ins w:id="1714" w:author="Kelvin Ang" w:date="2014-11-09T20:51:00Z">
        <w:r w:rsidR="00992C9B" w:rsidRPr="00992C9B">
          <w:rPr>
            <w:rFonts w:ascii="Consolas" w:hAnsi="Consolas" w:cs="Consolas"/>
            <w:sz w:val="20"/>
            <w:szCs w:val="20"/>
            <w:rPrChange w:id="1715" w:author="Kelvin Ang" w:date="2014-11-09T20:51:00Z">
              <w:rPr/>
            </w:rPrChange>
          </w:rPr>
          <w:t>HINT</w:t>
        </w:r>
        <w:r w:rsidR="00992C9B">
          <w:t xml:space="preserve"> </w:t>
        </w:r>
        <w:r w:rsidR="00992C9B" w:rsidRPr="00992C9B">
          <w:rPr>
            <w:i/>
            <w:rPrChange w:id="1716" w:author="Kelvin Ang" w:date="2014-11-09T20:51:00Z">
              <w:rPr/>
            </w:rPrChange>
          </w:rPr>
          <w:t>Messages</w:t>
        </w:r>
        <w:r w:rsidR="00992C9B" w:rsidRPr="000F6BFC">
          <w:t xml:space="preserve"> </w:t>
        </w:r>
      </w:ins>
      <w:r w:rsidRPr="000F6BFC">
        <w:t xml:space="preserve">are displayed on the status bar like </w:t>
      </w:r>
      <w:r w:rsidRPr="000A284B">
        <w:rPr>
          <w:rFonts w:ascii="Consolas" w:hAnsi="Consolas" w:cs="Consolas"/>
          <w:sz w:val="20"/>
          <w:szCs w:val="20"/>
          <w:rPrChange w:id="1717" w:author="Kelvin Ang" w:date="2014-11-09T11:07:00Z">
            <w:rPr>
              <w:i/>
            </w:rPr>
          </w:rPrChange>
        </w:rPr>
        <w:t>SUCCESS</w:t>
      </w:r>
      <w:r>
        <w:t xml:space="preserve"> </w:t>
      </w:r>
      <w:r w:rsidRPr="000F6BFC">
        <w:t xml:space="preserve">and </w:t>
      </w:r>
      <w:r w:rsidRPr="000A284B">
        <w:rPr>
          <w:rFonts w:ascii="Consolas" w:hAnsi="Consolas" w:cs="Consolas"/>
          <w:sz w:val="20"/>
          <w:szCs w:val="20"/>
          <w:rPrChange w:id="1718" w:author="Kelvin Ang" w:date="2014-11-09T11:07:00Z">
            <w:rPr>
              <w:i/>
            </w:rPr>
          </w:rPrChange>
        </w:rPr>
        <w:t>ERROR</w:t>
      </w:r>
      <w:r>
        <w:t xml:space="preserve"> </w:t>
      </w:r>
      <w:del w:id="1719" w:author="Kelvin Ang" w:date="2014-11-09T11:07:00Z">
        <w:r w:rsidRPr="000A284B" w:rsidDel="000A284B">
          <w:rPr>
            <w:i/>
            <w:rPrChange w:id="1720" w:author="Kelvin Ang" w:date="2014-11-09T11:07:00Z">
              <w:rPr/>
            </w:rPrChange>
          </w:rPr>
          <w:delText>messages</w:delText>
        </w:r>
      </w:del>
      <w:ins w:id="1721" w:author="Kelvin Ang" w:date="2014-11-09T11:07:00Z">
        <w:r w:rsidR="000A284B" w:rsidRPr="000A284B">
          <w:rPr>
            <w:i/>
            <w:rPrChange w:id="1722" w:author="Kelvin Ang" w:date="2014-11-09T11:07:00Z">
              <w:rPr/>
            </w:rPrChange>
          </w:rPr>
          <w:t>Messages</w:t>
        </w:r>
      </w:ins>
      <w:r w:rsidRPr="000F6BFC">
        <w:t xml:space="preserve">, while </w:t>
      </w:r>
      <w:r w:rsidRPr="000A284B">
        <w:rPr>
          <w:rFonts w:ascii="Consolas" w:hAnsi="Consolas" w:cs="Consolas"/>
          <w:sz w:val="20"/>
          <w:szCs w:val="20"/>
          <w:rPrChange w:id="1723" w:author="Kelvin Ang" w:date="2014-11-09T11:07:00Z">
            <w:rPr>
              <w:i/>
            </w:rPr>
          </w:rPrChange>
        </w:rPr>
        <w:t>AUTOCOMPLETE</w:t>
      </w:r>
      <w:r>
        <w:t xml:space="preserve"> </w:t>
      </w:r>
      <w:ins w:id="1724" w:author="Kelvin Ang" w:date="2014-11-09T11:07:00Z">
        <w:r w:rsidR="000A284B" w:rsidRPr="000A284B">
          <w:rPr>
            <w:i/>
            <w:rPrChange w:id="1725" w:author="Kelvin Ang" w:date="2014-11-09T11:07:00Z">
              <w:rPr/>
            </w:rPrChange>
          </w:rPr>
          <w:t>Messages</w:t>
        </w:r>
        <w:r w:rsidR="000A284B">
          <w:t xml:space="preserve"> </w:t>
        </w:r>
      </w:ins>
      <w:r w:rsidRPr="000F6BFC">
        <w:t>prompt</w:t>
      </w:r>
      <w:del w:id="1726" w:author="Kelvin Ang" w:date="2014-11-09T11:07:00Z">
        <w:r w:rsidRPr="000F6BFC" w:rsidDel="000A284B">
          <w:delText>s</w:delText>
        </w:r>
      </w:del>
      <w:r w:rsidRPr="000F6BFC">
        <w:t xml:space="preserve"> the </w:t>
      </w:r>
      <w:r w:rsidRPr="000A284B">
        <w:rPr>
          <w:rFonts w:ascii="Consolas" w:hAnsi="Consolas" w:cs="Consolas"/>
          <w:sz w:val="20"/>
          <w:szCs w:val="20"/>
          <w:rPrChange w:id="1727" w:author="Kelvin Ang" w:date="2014-11-09T11:07:00Z">
            <w:rPr>
              <w:i/>
            </w:rPr>
          </w:rPrChange>
        </w:rPr>
        <w:t>GUI</w:t>
      </w:r>
      <w:r w:rsidRPr="000F6BFC">
        <w:t xml:space="preserve"> to replace the user’s input bar with the encapsulated message.</w:t>
      </w:r>
    </w:p>
    <w:p w14:paraId="2C37033A" w14:textId="5C421D9D" w:rsidR="0092526E" w:rsidRPr="000F6BFC" w:rsidRDefault="0092526E" w:rsidP="0092526E">
      <w:r>
        <w:rPr>
          <w:i/>
        </w:rPr>
        <w:t>ActionHint</w:t>
      </w:r>
      <w:r w:rsidRPr="00F9725F">
        <w:rPr>
          <w:i/>
        </w:rPr>
        <w:t>System</w:t>
      </w:r>
      <w:r w:rsidRPr="000F6BFC">
        <w:t xml:space="preserve"> generates hints for partial command matches, as well as hints specific to a command if there is a match. </w:t>
      </w:r>
      <w:r w:rsidRPr="00591BCD">
        <w:rPr>
          <w:b/>
        </w:rPr>
        <w:t xml:space="preserve">Figure </w:t>
      </w:r>
      <w:ins w:id="1728" w:author="Kelvin Ang" w:date="2014-11-09T13:27:00Z">
        <w:r w:rsidR="000C67A1">
          <w:rPr>
            <w:b/>
          </w:rPr>
          <w:t>9</w:t>
        </w:r>
      </w:ins>
      <w:del w:id="1729" w:author="Kelvin Ang" w:date="2014-11-09T13:27:00Z">
        <w:r w:rsidRPr="00591BCD" w:rsidDel="000C67A1">
          <w:rPr>
            <w:b/>
          </w:rPr>
          <w:delText>1</w:delText>
        </w:r>
      </w:del>
      <w:del w:id="1730" w:author="Kelvin Ang" w:date="2014-11-09T11:08:00Z">
        <w:r w:rsidRPr="00591BCD" w:rsidDel="00F53225">
          <w:rPr>
            <w:b/>
          </w:rPr>
          <w:delText>2</w:delText>
        </w:r>
      </w:del>
      <w:r w:rsidRPr="000F6BFC">
        <w:t xml:space="preserve"> illustrates the hint generation process</w:t>
      </w:r>
      <w:ins w:id="1731" w:author="Kelvin Ang" w:date="2014-11-09T11:20:00Z">
        <w:r w:rsidR="0094355B">
          <w:t>.</w:t>
        </w:r>
      </w:ins>
      <w:del w:id="1732" w:author="Kelvin Ang" w:date="2014-11-09T11:16:00Z">
        <w:r w:rsidRPr="000F6BFC" w:rsidDel="000D1AD0">
          <w:delText>:</w:delText>
        </w:r>
      </w:del>
    </w:p>
    <w:p w14:paraId="5583982B" w14:textId="47A26D7F" w:rsidR="0092526E" w:rsidRPr="000F6BFC" w:rsidDel="000D1AD0" w:rsidRDefault="000D1AD0">
      <w:pPr>
        <w:pStyle w:val="Caption"/>
        <w:jc w:val="center"/>
        <w:rPr>
          <w:del w:id="1733" w:author="Kelvin Ang" w:date="2014-11-09T11:19:00Z"/>
        </w:rPr>
        <w:pPrChange w:id="1734" w:author="Kelvin Ang" w:date="2014-11-09T11:19:00Z">
          <w:pPr>
            <w:keepNext/>
          </w:pPr>
        </w:pPrChange>
      </w:pPr>
      <w:del w:id="1735" w:author="Kelvin Ang" w:date="2014-11-09T11:24:00Z">
        <w:r w:rsidDel="003A4C79">
          <w:object w:dxaOrig="11370" w:dyaOrig="3106" w14:anchorId="0B7B5ECE">
            <v:shape id="_x0000_i1038" type="#_x0000_t75" style="width:485.25pt;height:131.25pt" o:ole="">
              <v:imagedata r:id="rId61" o:title=""/>
            </v:shape>
            <o:OLEObject Type="Embed" ProgID="Visio.Drawing.15" ShapeID="_x0000_i1038" DrawAspect="Content" ObjectID="_1477158948" r:id="rId62"/>
          </w:object>
        </w:r>
      </w:del>
      <w:ins w:id="1736" w:author="Kelvin Ang" w:date="2014-11-09T11:24:00Z">
        <w:r w:rsidR="003A4C79">
          <w:object w:dxaOrig="11370" w:dyaOrig="3106" w14:anchorId="57CA6C26">
            <v:shape id="_x0000_i1039" type="#_x0000_t75" style="width:468pt;height:127.5pt" o:ole="">
              <v:imagedata r:id="rId63" o:title=""/>
            </v:shape>
            <o:OLEObject Type="Embed" ProgID="Visio.Drawing.15" ShapeID="_x0000_i1039" DrawAspect="Content" ObjectID="_1477158949" r:id="rId64"/>
          </w:object>
        </w:r>
      </w:ins>
      <w:ins w:id="1737" w:author="Kelvin Ang" w:date="2014-11-09T11:19:00Z">
        <w:r>
          <w:br/>
        </w:r>
      </w:ins>
    </w:p>
    <w:p w14:paraId="34718A21" w14:textId="77777777" w:rsidR="0092526E" w:rsidRPr="00B9366F" w:rsidRDefault="0092526E" w:rsidP="00CC5F57">
      <w:pPr>
        <w:pStyle w:val="Caption"/>
        <w:jc w:val="center"/>
      </w:pPr>
      <w:r w:rsidRPr="00B9366F">
        <w:t xml:space="preserve">Figure </w:t>
      </w:r>
      <w:fldSimple w:instr=" SEQ Figure \* ARABIC ">
        <w:ins w:id="1738" w:author="Kelvin Ang" w:date="2014-11-09T13:27:00Z">
          <w:r w:rsidR="000C67A1">
            <w:rPr>
              <w:noProof/>
            </w:rPr>
            <w:t>9</w:t>
          </w:r>
        </w:ins>
        <w:del w:id="1739" w:author="Kelvin Ang" w:date="2014-11-09T10:12:00Z">
          <w:r w:rsidDel="00E02FC6">
            <w:rPr>
              <w:noProof/>
            </w:rPr>
            <w:delText>12</w:delText>
          </w:r>
        </w:del>
      </w:fldSimple>
      <w:r w:rsidRPr="00B9366F">
        <w:t xml:space="preserve"> </w:t>
      </w:r>
      <w:r>
        <w:t>–</w:t>
      </w:r>
      <w:r w:rsidRPr="00B9366F">
        <w:t xml:space="preserve"> Hint Generation </w:t>
      </w:r>
      <w:r>
        <w:t>Activity Diagram</w:t>
      </w:r>
    </w:p>
    <w:p w14:paraId="36FB3C51" w14:textId="77777777" w:rsidR="00D051CE" w:rsidRDefault="00D051CE">
      <w:pPr>
        <w:rPr>
          <w:ins w:id="1740" w:author="Kelvin Ang" w:date="2014-11-09T11:14:00Z"/>
        </w:rPr>
      </w:pPr>
      <w:ins w:id="1741" w:author="Kelvin Ang" w:date="2014-11-09T11:14:00Z">
        <w:r>
          <w:br w:type="page"/>
        </w:r>
      </w:ins>
    </w:p>
    <w:p w14:paraId="02CCEC08" w14:textId="3D7CF5CC" w:rsidR="0092526E" w:rsidRPr="000F6BFC" w:rsidRDefault="0092526E" w:rsidP="0092526E">
      <w:r>
        <w:lastRenderedPageBreak/>
        <w:t>W</w:t>
      </w:r>
      <w:r w:rsidRPr="000F6BFC">
        <w:t xml:space="preserve">ith the exception of </w:t>
      </w:r>
      <w:r w:rsidRPr="00F9725F">
        <w:rPr>
          <w:i/>
        </w:rPr>
        <w:t>Edit</w:t>
      </w:r>
      <w:r w:rsidRPr="000F6BFC">
        <w:t xml:space="preserve"> and </w:t>
      </w:r>
      <w:r w:rsidRPr="00F9725F">
        <w:rPr>
          <w:i/>
        </w:rPr>
        <w:t>Add</w:t>
      </w:r>
      <w:r w:rsidRPr="000F6BFC">
        <w:t xml:space="preserve">, the </w:t>
      </w:r>
      <w:r w:rsidRPr="00F9725F">
        <w:rPr>
          <w:rFonts w:ascii="Consolas" w:hAnsi="Consolas" w:cs="Consolas"/>
          <w:sz w:val="20"/>
          <w:szCs w:val="20"/>
        </w:rPr>
        <w:t>getHint()</w:t>
      </w:r>
      <w:r w:rsidRPr="000F6BFC">
        <w:t xml:space="preserve"> methods of most commands generate static hints. </w:t>
      </w:r>
      <w:ins w:id="1742" w:author="Kelvin Ang" w:date="2014-11-09T11:10:00Z">
        <w:r w:rsidR="00F4578B">
          <w:t xml:space="preserve">The </w:t>
        </w:r>
      </w:ins>
      <w:r w:rsidRPr="00F9725F">
        <w:rPr>
          <w:i/>
        </w:rPr>
        <w:t>Edit</w:t>
      </w:r>
      <w:ins w:id="1743" w:author="Kelvin Ang" w:date="2014-11-09T11:10:00Z">
        <w:r w:rsidR="00F4578B">
          <w:rPr>
            <w:i/>
          </w:rPr>
          <w:t xml:space="preserve"> </w:t>
        </w:r>
        <w:r w:rsidR="00F4578B" w:rsidRPr="00F4578B">
          <w:rPr>
            <w:rPrChange w:id="1744" w:author="Kelvin Ang" w:date="2014-11-09T11:10:00Z">
              <w:rPr>
                <w:i/>
              </w:rPr>
            </w:rPrChange>
          </w:rPr>
          <w:t xml:space="preserve">hint generation process is depicted in </w:t>
        </w:r>
        <w:r w:rsidR="00F4578B" w:rsidRPr="00F4578B">
          <w:rPr>
            <w:b/>
            <w:rPrChange w:id="1745" w:author="Kelvin Ang" w:date="2014-11-09T11:10:00Z">
              <w:rPr>
                <w:i/>
              </w:rPr>
            </w:rPrChange>
          </w:rPr>
          <w:t>Figure 1</w:t>
        </w:r>
      </w:ins>
      <w:ins w:id="1746" w:author="Kelvin Ang" w:date="2014-11-09T13:27:00Z">
        <w:r w:rsidR="00762AAE">
          <w:rPr>
            <w:b/>
          </w:rPr>
          <w:t>0</w:t>
        </w:r>
      </w:ins>
      <w:ins w:id="1747" w:author="Kelvin Ang" w:date="2014-11-09T11:10:00Z">
        <w:r w:rsidR="00F4578B" w:rsidRPr="00F4578B">
          <w:rPr>
            <w:rPrChange w:id="1748" w:author="Kelvin Ang" w:date="2014-11-09T11:10:00Z">
              <w:rPr>
                <w:i/>
              </w:rPr>
            </w:rPrChange>
          </w:rPr>
          <w:t>. It</w:t>
        </w:r>
        <w:r w:rsidR="00F4578B">
          <w:rPr>
            <w:i/>
          </w:rPr>
          <w:t xml:space="preserve"> </w:t>
        </w:r>
      </w:ins>
      <w:del w:id="1749" w:author="Kelvin Ang" w:date="2014-11-09T11:10:00Z">
        <w:r w:rsidRPr="000F6BFC" w:rsidDel="00F4578B">
          <w:delText xml:space="preserve"> </w:delText>
        </w:r>
      </w:del>
      <w:r w:rsidRPr="000F6BFC">
        <w:t xml:space="preserve">can return </w:t>
      </w:r>
      <w:r w:rsidRPr="00D051CE">
        <w:rPr>
          <w:rFonts w:ascii="Consolas" w:hAnsi="Consolas" w:cs="Consolas"/>
          <w:sz w:val="20"/>
          <w:szCs w:val="20"/>
          <w:rPrChange w:id="1750" w:author="Kelvin Ang" w:date="2014-11-09T11:12:00Z">
            <w:rPr/>
          </w:rPrChange>
        </w:rPr>
        <w:t>AUTOCOMPLETE</w:t>
      </w:r>
      <w:r w:rsidRPr="000F6BFC">
        <w:t xml:space="preserve"> </w:t>
      </w:r>
      <w:r>
        <w:rPr>
          <w:i/>
        </w:rPr>
        <w:t>M</w:t>
      </w:r>
      <w:r w:rsidRPr="00F9725F">
        <w:rPr>
          <w:i/>
        </w:rPr>
        <w:t>essages</w:t>
      </w:r>
      <w:r w:rsidRPr="000F6BFC">
        <w:t xml:space="preserve">, </w:t>
      </w:r>
      <w:del w:id="1751" w:author="Kelvin Ang" w:date="2014-11-09T11:11:00Z">
        <w:r w:rsidRPr="000F6BFC" w:rsidDel="0074158C">
          <w:delText xml:space="preserve">while </w:delText>
        </w:r>
        <w:r w:rsidRPr="00F9725F" w:rsidDel="0074158C">
          <w:rPr>
            <w:i/>
          </w:rPr>
          <w:delText>Add</w:delText>
        </w:r>
        <w:r w:rsidRPr="000F6BFC" w:rsidDel="0074158C">
          <w:delText xml:space="preserve"> implements </w:delText>
        </w:r>
      </w:del>
      <w:ins w:id="1752" w:author="Kelvin Ang" w:date="2014-11-09T11:11:00Z">
        <w:r w:rsidR="0074158C">
          <w:t xml:space="preserve">and provide </w:t>
        </w:r>
      </w:ins>
      <w:del w:id="1753" w:author="Kelvin Ang" w:date="2014-11-09T11:11:00Z">
        <w:r w:rsidRPr="00165B09" w:rsidDel="0074158C">
          <w:rPr>
            <w:i/>
            <w:rPrChange w:id="1754" w:author="Kelvin Ang" w:date="2014-11-09T12:58:00Z">
              <w:rPr/>
            </w:rPrChange>
          </w:rPr>
          <w:delText xml:space="preserve">the </w:delText>
        </w:r>
      </w:del>
      <w:r w:rsidRPr="00165B09">
        <w:rPr>
          <w:i/>
        </w:rPr>
        <w:t>Live Task Preview</w:t>
      </w:r>
      <w:del w:id="1755" w:author="Kelvin Ang" w:date="2014-11-09T11:11:00Z">
        <w:r w:rsidRPr="00165B09" w:rsidDel="0074158C">
          <w:rPr>
            <w:i/>
            <w:rPrChange w:id="1756" w:author="Kelvin Ang" w:date="2014-11-09T12:58:00Z">
              <w:rPr/>
            </w:rPrChange>
          </w:rPr>
          <w:delText xml:space="preserve"> </w:delText>
        </w:r>
      </w:del>
      <w:ins w:id="1757" w:author="Kelvin Ang" w:date="2014-11-09T11:11:00Z">
        <w:r w:rsidR="0074158C">
          <w:t xml:space="preserve"> similar to</w:t>
        </w:r>
      </w:ins>
      <w:ins w:id="1758" w:author="Kelvin Ang" w:date="2014-11-09T11:13:00Z">
        <w:r w:rsidR="00D051CE">
          <w:t xml:space="preserve"> </w:t>
        </w:r>
      </w:ins>
      <w:ins w:id="1759" w:author="Kelvin Ang" w:date="2014-11-09T11:11:00Z">
        <w:r w:rsidR="0074158C" w:rsidRPr="0074158C">
          <w:rPr>
            <w:i/>
            <w:rPrChange w:id="1760" w:author="Kelvin Ang" w:date="2014-11-09T11:11:00Z">
              <w:rPr/>
            </w:rPrChange>
          </w:rPr>
          <w:t>Add</w:t>
        </w:r>
      </w:ins>
      <w:del w:id="1761" w:author="Kelvin Ang" w:date="2014-11-09T11:11:00Z">
        <w:r w:rsidRPr="000F6BFC" w:rsidDel="0074158C">
          <w:delText>system</w:delText>
        </w:r>
      </w:del>
      <w:r w:rsidRPr="000F6BFC">
        <w:t>.</w:t>
      </w:r>
    </w:p>
    <w:p w14:paraId="0A87B2CB" w14:textId="77777777" w:rsidR="0092526E" w:rsidRPr="000F6BFC" w:rsidRDefault="0092526E">
      <w:pPr>
        <w:keepNext/>
        <w:jc w:val="center"/>
        <w:pPrChange w:id="1762" w:author="Kelvin Ang" w:date="2014-11-09T11:09:00Z">
          <w:pPr>
            <w:keepNext/>
          </w:pPr>
        </w:pPrChange>
      </w:pPr>
      <w:r>
        <w:object w:dxaOrig="13351" w:dyaOrig="2865" w14:anchorId="16F0BCF6">
          <v:shape id="_x0000_i1040" type="#_x0000_t75" style="width:468pt;height:100.5pt" o:ole="">
            <v:imagedata r:id="rId65" o:title=""/>
          </v:shape>
          <o:OLEObject Type="Embed" ProgID="Visio.Drawing.15" ShapeID="_x0000_i1040" DrawAspect="Content" ObjectID="_1477158950" r:id="rId66"/>
        </w:object>
      </w:r>
    </w:p>
    <w:p w14:paraId="12E2DEF5" w14:textId="397CE1E4" w:rsidR="0092526E" w:rsidRPr="00B9366F" w:rsidRDefault="0092526E" w:rsidP="0092526E">
      <w:pPr>
        <w:pStyle w:val="Caption"/>
        <w:jc w:val="center"/>
      </w:pPr>
      <w:r w:rsidRPr="00B9366F">
        <w:t xml:space="preserve">Figure </w:t>
      </w:r>
      <w:fldSimple w:instr=" SEQ Figure \* ARABIC ">
        <w:ins w:id="1763" w:author="Kelvin Ang" w:date="2014-11-09T13:27:00Z">
          <w:r w:rsidR="00762AAE">
            <w:rPr>
              <w:noProof/>
            </w:rPr>
            <w:t>10</w:t>
          </w:r>
        </w:ins>
        <w:del w:id="1764" w:author="Kelvin Ang" w:date="2014-11-09T10:12:00Z">
          <w:r w:rsidDel="00E02FC6">
            <w:rPr>
              <w:noProof/>
            </w:rPr>
            <w:delText>13</w:delText>
          </w:r>
        </w:del>
      </w:fldSimple>
      <w:r w:rsidRPr="00B9366F">
        <w:t xml:space="preserve"> </w:t>
      </w:r>
      <w:r>
        <w:t>–</w:t>
      </w:r>
      <w:r w:rsidRPr="00B9366F">
        <w:t xml:space="preserve"> Edit </w:t>
      </w:r>
      <w:del w:id="1765" w:author="Kelvin Ang" w:date="2014-11-09T11:10:00Z">
        <w:r w:rsidRPr="00B9366F" w:rsidDel="0074158C">
          <w:delText>Autocomplete Flow Chart</w:delText>
        </w:r>
      </w:del>
      <w:ins w:id="1766" w:author="Kelvin Ang" w:date="2014-11-09T11:10:00Z">
        <w:r w:rsidR="0074158C">
          <w:t>Hint Generation Process</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738"/>
      </w:tblGrid>
      <w:tr w:rsidR="00D051CE" w:rsidRPr="000F6BFC" w:rsidDel="000D1AD0" w14:paraId="4630B03E" w14:textId="4B48D63C" w:rsidTr="00D051CE">
        <w:trPr>
          <w:del w:id="1767" w:author="Kelvin Ang" w:date="2014-11-09T11:15:00Z"/>
        </w:trPr>
        <w:tc>
          <w:tcPr>
            <w:tcW w:w="738" w:type="dxa"/>
          </w:tcPr>
          <w:p w14:paraId="249012DF" w14:textId="059766A2" w:rsidR="00D051CE" w:rsidRPr="00D051CE" w:rsidDel="000D1AD0" w:rsidRDefault="00D051CE" w:rsidP="00CC5F57">
            <w:pPr>
              <w:rPr>
                <w:del w:id="1768" w:author="Kelvin Ang" w:date="2014-11-09T11:15:00Z"/>
                <w:b/>
                <w:rPrChange w:id="1769" w:author="Kelvin Ang" w:date="2014-11-09T11:13:00Z">
                  <w:rPr>
                    <w:del w:id="1770" w:author="Kelvin Ang" w:date="2014-11-09T11:15:00Z"/>
                  </w:rPr>
                </w:rPrChange>
              </w:rPr>
            </w:pPr>
            <w:del w:id="1771" w:author="Kelvin Ang" w:date="2014-11-09T11:13:00Z">
              <w:r w:rsidRPr="00D051CE" w:rsidDel="00D051CE">
                <w:rPr>
                  <w:b/>
                  <w:rPrChange w:id="1772" w:author="Kelvin Ang" w:date="2014-11-09T11:13:00Z">
                    <w:rPr/>
                  </w:rPrChange>
                </w:rPr>
                <w:delText>Hint: Look in Edit.java to see the exact implementation of each conditional in the decision tree.</w:delText>
              </w:r>
            </w:del>
          </w:p>
        </w:tc>
      </w:tr>
    </w:tbl>
    <w:p w14:paraId="54E617B2" w14:textId="1F9061F0" w:rsidR="0092526E" w:rsidRPr="000F6BFC" w:rsidDel="00D051CE" w:rsidRDefault="0092526E" w:rsidP="0092526E">
      <w:pPr>
        <w:rPr>
          <w:del w:id="1773" w:author="Kelvin Ang" w:date="2014-11-09T11:14:00Z"/>
        </w:rPr>
      </w:pPr>
      <w:del w:id="1774" w:author="Kelvin Ang" w:date="2014-11-09T11:14:00Z">
        <w:r w:rsidDel="00D051CE">
          <w:br/>
        </w:r>
        <w:r w:rsidRPr="000F6BFC" w:rsidDel="00D051CE">
          <w:delText xml:space="preserve">The above diagram shows the decision tree used by the </w:delText>
        </w:r>
        <w:r w:rsidRPr="007A6022" w:rsidDel="00D051CE">
          <w:rPr>
            <w:rFonts w:ascii="Consolas" w:hAnsi="Consolas" w:cs="Consolas"/>
            <w:sz w:val="20"/>
            <w:szCs w:val="20"/>
          </w:rPr>
          <w:delText>getHint()</w:delText>
        </w:r>
        <w:r w:rsidRPr="000F6BFC" w:rsidDel="00D051CE">
          <w:delText xml:space="preserve"> method of the </w:delText>
        </w:r>
        <w:r w:rsidRPr="007A6022" w:rsidDel="00D051CE">
          <w:rPr>
            <w:i/>
          </w:rPr>
          <w:delText>Edit</w:delText>
        </w:r>
        <w:r w:rsidRPr="000F6BFC" w:rsidDel="00D051CE">
          <w:delText xml:space="preserve"> Action. If the specified task exists, an AUTOCOMPLETE message is generated by pulling the </w:delText>
        </w:r>
        <w:r w:rsidRPr="007A6022" w:rsidDel="00D051CE">
          <w:rPr>
            <w:i/>
          </w:rPr>
          <w:delText>Task</w:delText>
        </w:r>
        <w:r w:rsidRPr="000F6BFC" w:rsidDel="00D051CE">
          <w:delText xml:space="preserve"> from the </w:delText>
        </w:r>
        <w:r w:rsidRPr="007A6022" w:rsidDel="00D051CE">
          <w:rPr>
            <w:i/>
          </w:rPr>
          <w:delText>Task</w:delText>
        </w:r>
        <w:r w:rsidRPr="000F6BFC" w:rsidDel="00D051CE">
          <w:delText xml:space="preserve"> </w:delText>
        </w:r>
        <w:r w:rsidRPr="007A6022" w:rsidDel="00D051CE">
          <w:rPr>
            <w:i/>
          </w:rPr>
          <w:delText>Manager</w:delText>
        </w:r>
        <w:r w:rsidRPr="000F6BFC" w:rsidDel="00D051CE">
          <w:delText xml:space="preserve"> and appending its full description behind the command. </w:delText>
        </w:r>
      </w:del>
    </w:p>
    <w:p w14:paraId="7EDC057E" w14:textId="444FA61F" w:rsidR="0092526E" w:rsidRPr="000F6BFC" w:rsidDel="000D1AD0" w:rsidRDefault="0092526E" w:rsidP="00CC5F57">
      <w:pPr>
        <w:rPr>
          <w:del w:id="1775" w:author="Kelvin Ang" w:date="2014-11-09T11:15:00Z"/>
        </w:rPr>
      </w:pPr>
      <w:del w:id="1776" w:author="Kelvin Ang" w:date="2014-11-09T11:15:00Z">
        <w:r w:rsidRPr="000F6BFC" w:rsidDel="000D1AD0">
          <w:br/>
          <w:delText xml:space="preserve">If the specified </w:delText>
        </w:r>
        <w:r w:rsidRPr="007A6022" w:rsidDel="000D1AD0">
          <w:rPr>
            <w:i/>
          </w:rPr>
          <w:delText>Task</w:delText>
        </w:r>
        <w:r w:rsidRPr="000F6BFC" w:rsidDel="000D1AD0">
          <w:delText xml:space="preserve"> exists, and the command is already filled in, then Live Task Preview messages will be generated. These are messages of type HINT, which makes use of parsing libraries contained in </w:delText>
        </w:r>
        <w:r w:rsidRPr="007A6022" w:rsidDel="000D1AD0">
          <w:rPr>
            <w:i/>
          </w:rPr>
          <w:delText>TaskCatalystCommons</w:delText>
        </w:r>
        <w:r w:rsidRPr="000F6BFC" w:rsidDel="000D1AD0">
          <w:delText xml:space="preserve"> to generate a preview of the system’s NLP (Natural Language Processing) interpretation of the command.</w:delText>
        </w:r>
      </w:del>
    </w:p>
    <w:p w14:paraId="10C9DD14" w14:textId="3EA4C36F" w:rsidR="00D051CE" w:rsidRDefault="0092526E" w:rsidP="00CC5F57">
      <w:pPr>
        <w:rPr>
          <w:ins w:id="1777" w:author="Kelvin Ang" w:date="2014-11-09T11:14:00Z"/>
        </w:rPr>
      </w:pPr>
      <w:del w:id="1778" w:author="Kelvin Ang" w:date="2014-11-09T11:15:00Z">
        <w:r w:rsidRPr="000F6BFC" w:rsidDel="000D1AD0">
          <w:delText xml:space="preserve">Live Task Preview messages are also the main type of </w:delText>
        </w:r>
        <w:r w:rsidRPr="007A6022" w:rsidDel="000D1AD0">
          <w:rPr>
            <w:i/>
          </w:rPr>
          <w:delText>Messages</w:delText>
        </w:r>
        <w:r w:rsidRPr="000F6BFC" w:rsidDel="000D1AD0">
          <w:delText xml:space="preserve"> generated by the </w:delText>
        </w:r>
        <w:r w:rsidRPr="007A6022" w:rsidDel="000D1AD0">
          <w:rPr>
            <w:i/>
          </w:rPr>
          <w:delText>Add</w:delText>
        </w:r>
        <w:r w:rsidRPr="000F6BFC" w:rsidDel="000D1AD0">
          <w:delText xml:space="preserve"> </w:delText>
        </w:r>
        <w:r w:rsidRPr="007A6022" w:rsidDel="000D1AD0">
          <w:rPr>
            <w:i/>
          </w:rPr>
          <w:delText>Action</w:delText>
        </w:r>
        <w:r w:rsidRPr="000F6BFC" w:rsidDel="000D1AD0">
          <w:delText xml:space="preserve">. </w:delText>
        </w:r>
        <w:r w:rsidRPr="007A6022" w:rsidDel="000D1AD0">
          <w:rPr>
            <w:i/>
          </w:rPr>
          <w:delText>Task</w:delText>
        </w:r>
        <w:r w:rsidRPr="000F6BFC" w:rsidDel="000D1AD0">
          <w:delText xml:space="preserve"> parsing and building will be discussed in the next section.</w:delText>
        </w:r>
      </w:del>
      <w:bookmarkStart w:id="1779" w:name="_Toc403221037"/>
    </w:p>
    <w:tbl>
      <w:tblPr>
        <w:tblStyle w:val="TableGrid"/>
        <w:tblW w:w="0" w:type="auto"/>
        <w:tblBorders>
          <w:insideH w:val="none" w:sz="0" w:space="0" w:color="auto"/>
          <w:insideV w:val="none" w:sz="0" w:space="0" w:color="auto"/>
        </w:tblBorders>
        <w:tblLook w:val="04A0" w:firstRow="1" w:lastRow="0" w:firstColumn="1" w:lastColumn="0" w:noHBand="0" w:noVBand="1"/>
        <w:tblPrChange w:id="1780" w:author="Kelvin Ang" w:date="2014-11-09T20:50:00Z">
          <w:tblPr>
            <w:tblStyle w:val="TableGrid"/>
            <w:tblW w:w="0" w:type="auto"/>
            <w:tblLook w:val="04A0" w:firstRow="1" w:lastRow="0" w:firstColumn="1" w:lastColumn="0" w:noHBand="0" w:noVBand="1"/>
          </w:tblPr>
        </w:tblPrChange>
      </w:tblPr>
      <w:tblGrid>
        <w:gridCol w:w="750"/>
        <w:gridCol w:w="8826"/>
        <w:tblGridChange w:id="1781">
          <w:tblGrid>
            <w:gridCol w:w="9350"/>
            <w:gridCol w:w="9350"/>
          </w:tblGrid>
        </w:tblGridChange>
      </w:tblGrid>
      <w:tr w:rsidR="000D1AD0" w:rsidRPr="000F6BFC" w14:paraId="4FA1E48D" w14:textId="5341C5B5" w:rsidTr="00783BC6">
        <w:trPr>
          <w:ins w:id="1782" w:author="Kelvin Ang" w:date="2014-11-09T11:14:00Z"/>
        </w:trPr>
        <w:tc>
          <w:tcPr>
            <w:tcW w:w="738" w:type="dxa"/>
            <w:tcPrChange w:id="1783" w:author="Kelvin Ang" w:date="2014-11-09T20:50:00Z">
              <w:tcPr>
                <w:tcW w:w="9350" w:type="dxa"/>
              </w:tcPr>
            </w:tcPrChange>
          </w:tcPr>
          <w:p w14:paraId="1156F280" w14:textId="2B6DDC76" w:rsidR="000D1AD0" w:rsidRPr="000D1AD0" w:rsidRDefault="000D1AD0" w:rsidP="00CC5F57">
            <w:pPr>
              <w:rPr>
                <w:ins w:id="1784" w:author="Kelvin Ang" w:date="2014-11-09T11:14:00Z"/>
                <w:b/>
                <w:rPrChange w:id="1785" w:author="Kelvin Ang" w:date="2014-11-09T11:15:00Z">
                  <w:rPr>
                    <w:ins w:id="1786" w:author="Kelvin Ang" w:date="2014-11-09T11:14:00Z"/>
                  </w:rPr>
                </w:rPrChange>
              </w:rPr>
            </w:pPr>
            <w:ins w:id="1787" w:author="Kelvin Ang" w:date="2014-11-09T11:14:00Z">
              <w:r w:rsidRPr="000D1AD0">
                <w:rPr>
                  <w:b/>
                  <w:rPrChange w:id="1788" w:author="Kelvin Ang" w:date="2014-11-09T11:15:00Z">
                    <w:rPr/>
                  </w:rPrChange>
                </w:rPr>
                <w:t xml:space="preserve">Note: </w:t>
              </w:r>
            </w:ins>
          </w:p>
        </w:tc>
        <w:tc>
          <w:tcPr>
            <w:tcW w:w="8838" w:type="dxa"/>
            <w:tcPrChange w:id="1789" w:author="Kelvin Ang" w:date="2014-11-09T20:50:00Z">
              <w:tcPr>
                <w:tcW w:w="9350" w:type="dxa"/>
              </w:tcPr>
            </w:tcPrChange>
          </w:tcPr>
          <w:p w14:paraId="1D4AA4AC" w14:textId="1AA11B62" w:rsidR="000D1AD0" w:rsidRPr="000F6BFC" w:rsidRDefault="000D1AD0" w:rsidP="000D1AD0">
            <w:pPr>
              <w:rPr>
                <w:ins w:id="1790" w:author="Kelvin Ang" w:date="2014-11-09T11:15:00Z"/>
              </w:rPr>
            </w:pPr>
            <w:ins w:id="1791" w:author="Kelvin Ang" w:date="2014-11-09T11:15:00Z">
              <w:r w:rsidRPr="000F6BFC">
                <w:t xml:space="preserve">When generating </w:t>
              </w:r>
            </w:ins>
            <w:ins w:id="1792" w:author="Kelvin Ang" w:date="2014-11-09T20:50:00Z">
              <w:r w:rsidR="00783BC6">
                <w:t xml:space="preserve">an </w:t>
              </w:r>
            </w:ins>
            <w:ins w:id="1793" w:author="Kelvin Ang" w:date="2014-11-09T11:15:00Z">
              <w:r w:rsidRPr="000D1AD0">
                <w:rPr>
                  <w:rFonts w:ascii="Consolas" w:hAnsi="Consolas" w:cs="Consolas"/>
                  <w:sz w:val="20"/>
                  <w:szCs w:val="20"/>
                  <w:rPrChange w:id="1794" w:author="Kelvin Ang" w:date="2014-11-09T11:15:00Z">
                    <w:rPr/>
                  </w:rPrChange>
                </w:rPr>
                <w:t>AUTOCOMPLETE</w:t>
              </w:r>
              <w:r w:rsidRPr="000F6BFC">
                <w:t xml:space="preserve"> </w:t>
              </w:r>
              <w:r w:rsidR="00783BC6">
                <w:rPr>
                  <w:i/>
                </w:rPr>
                <w:t>Message</w:t>
              </w:r>
              <w:r w:rsidRPr="000F6BFC">
                <w:t>, make sure it contains the exact command the user should type. For example, the parameter “</w:t>
              </w:r>
              <w:r w:rsidRPr="000D1AD0">
                <w:rPr>
                  <w:rFonts w:ascii="Consolas" w:hAnsi="Consolas" w:cs="Consolas"/>
                  <w:sz w:val="20"/>
                  <w:szCs w:val="20"/>
                  <w:rPrChange w:id="1795" w:author="Kelvin Ang" w:date="2014-11-09T11:17:00Z">
                    <w:rPr/>
                  </w:rPrChange>
                </w:rPr>
                <w:t xml:space="preserve">edit 2 </w:t>
              </w:r>
              <w:r w:rsidRPr="000F6BFC">
                <w:t xml:space="preserve">“ should generate an </w:t>
              </w:r>
              <w:r w:rsidRPr="000D1AD0">
                <w:rPr>
                  <w:rFonts w:ascii="Consolas" w:hAnsi="Consolas" w:cs="Consolas"/>
                  <w:sz w:val="20"/>
                  <w:szCs w:val="20"/>
                  <w:rPrChange w:id="1796" w:author="Kelvin Ang" w:date="2014-11-09T11:17:00Z">
                    <w:rPr/>
                  </w:rPrChange>
                </w:rPr>
                <w:t>AUTOCOMPLETE</w:t>
              </w:r>
              <w:r w:rsidRPr="000F6BFC">
                <w:t xml:space="preserve"> </w:t>
              </w:r>
              <w:r w:rsidRPr="007A6022">
                <w:rPr>
                  <w:i/>
                </w:rPr>
                <w:t>Message</w:t>
              </w:r>
              <w:r w:rsidRPr="000F6BFC">
                <w:t xml:space="preserve"> containing “</w:t>
              </w:r>
              <w:r w:rsidRPr="000D1AD0">
                <w:rPr>
                  <w:rFonts w:ascii="Consolas" w:hAnsi="Consolas" w:cs="Consolas"/>
                  <w:sz w:val="20"/>
                  <w:szCs w:val="20"/>
                  <w:rPrChange w:id="1797" w:author="Kelvin Ang" w:date="2014-11-09T11:17:00Z">
                    <w:rPr/>
                  </w:rPrChange>
                </w:rPr>
                <w:t>edit 2 Meet boss at 5PM</w:t>
              </w:r>
              <w:r w:rsidRPr="000F6BFC">
                <w:t>”, and not simply “</w:t>
              </w:r>
              <w:r w:rsidRPr="000D1AD0">
                <w:rPr>
                  <w:rFonts w:ascii="Consolas" w:hAnsi="Consolas" w:cs="Consolas"/>
                  <w:sz w:val="20"/>
                  <w:szCs w:val="20"/>
                  <w:rPrChange w:id="1798" w:author="Kelvin Ang" w:date="2014-11-09T11:17:00Z">
                    <w:rPr/>
                  </w:rPrChange>
                </w:rPr>
                <w:t>Meet boss at 5PM</w:t>
              </w:r>
              <w:r w:rsidRPr="000F6BFC">
                <w:t xml:space="preserve">”. Also, make sure to use </w:t>
              </w:r>
              <w:r w:rsidRPr="007A6022">
                <w:rPr>
                  <w:rFonts w:ascii="Consolas" w:hAnsi="Consolas" w:cs="Consolas"/>
                  <w:sz w:val="20"/>
                  <w:szCs w:val="20"/>
                </w:rPr>
                <w:t>getTaskDescriptionEdit()</w:t>
              </w:r>
              <w:r w:rsidRPr="000F6BFC">
                <w:t xml:space="preserve"> from the </w:t>
              </w:r>
              <w:r w:rsidRPr="007A6022">
                <w:rPr>
                  <w:i/>
                </w:rPr>
                <w:t>Task</w:t>
              </w:r>
              <w:r w:rsidRPr="000F6BFC">
                <w:t xml:space="preserve"> object to preserve ignore tags (explained in the parsing section below).</w:t>
              </w:r>
            </w:ins>
          </w:p>
        </w:tc>
      </w:tr>
    </w:tbl>
    <w:p w14:paraId="1C3CB8E6" w14:textId="77777777" w:rsidR="00D051CE" w:rsidRDefault="00D051CE" w:rsidP="007958DE"/>
    <w:p w14:paraId="7442DFC9" w14:textId="77777777" w:rsidR="007958DE" w:rsidRDefault="007958DE">
      <w:r>
        <w:br w:type="page"/>
      </w:r>
    </w:p>
    <w:p w14:paraId="73FD50D4" w14:textId="5BE2404C" w:rsidR="0092526E" w:rsidRPr="000F6BFC" w:rsidRDefault="00DD3ABA" w:rsidP="004D5C50">
      <w:pPr>
        <w:pStyle w:val="Heading4"/>
      </w:pPr>
      <w:r>
        <w:lastRenderedPageBreak/>
        <w:t xml:space="preserve">Add Action </w:t>
      </w:r>
      <w:r w:rsidR="00E74782">
        <w:t>–</w:t>
      </w:r>
      <w:del w:id="1799" w:author="Kelvin Ang" w:date="2014-11-09T11:32:00Z">
        <w:r w:rsidDel="00FE7B8D">
          <w:delText xml:space="preserve"> </w:delText>
        </w:r>
        <w:bookmarkEnd w:id="1779"/>
        <w:r w:rsidR="00E74782" w:rsidDel="00FE7B8D">
          <w:delText xml:space="preserve">Building, </w:delText>
        </w:r>
      </w:del>
      <w:ins w:id="1800" w:author="Kelvin Ang" w:date="2014-11-09T11:32:00Z">
        <w:r w:rsidR="00FE7B8D">
          <w:t xml:space="preserve"> </w:t>
        </w:r>
      </w:ins>
      <w:r w:rsidR="00E74782">
        <w:t>Parsing</w:t>
      </w:r>
      <w:ins w:id="1801" w:author="Kelvin Ang" w:date="2014-11-09T11:32:00Z">
        <w:r w:rsidR="00FE7B8D">
          <w:t xml:space="preserve">, </w:t>
        </w:r>
      </w:ins>
      <w:del w:id="1802" w:author="Kelvin Ang" w:date="2014-11-09T11:32:00Z">
        <w:r w:rsidR="00E74782" w:rsidDel="00FE7B8D">
          <w:delText xml:space="preserve"> </w:delText>
        </w:r>
      </w:del>
      <w:ins w:id="1803" w:author="Kelvin Ang" w:date="2014-11-09T11:32:00Z">
        <w:r w:rsidR="00FE7B8D">
          <w:t xml:space="preserve">Building </w:t>
        </w:r>
      </w:ins>
      <w:r w:rsidR="00E74782">
        <w:t>and Adding Tasks</w:t>
      </w:r>
    </w:p>
    <w:p w14:paraId="5812BA9E" w14:textId="6FDB5A32" w:rsidR="0092526E" w:rsidRPr="000F6BFC" w:rsidRDefault="009445A9" w:rsidP="0092526E">
      <w:pPr>
        <w:pStyle w:val="Caption"/>
        <w:jc w:val="center"/>
      </w:pPr>
      <w:ins w:id="1804" w:author="Kelvin Ang" w:date="2014-11-09T11:58:00Z">
        <w:r>
          <w:object w:dxaOrig="13636" w:dyaOrig="19591" w14:anchorId="0D0F6D3B">
            <v:shape id="_x0000_i1041" type="#_x0000_t75" style="width:457.5pt;height:255pt" o:ole="">
              <v:imagedata r:id="rId67" o:title="" cropbottom="42298f" cropleft="4035f" cropright="1527f"/>
            </v:shape>
            <o:OLEObject Type="Embed" ProgID="Visio.Drawing.15" ShapeID="_x0000_i1041" DrawAspect="Content" ObjectID="_1477158951" r:id="rId68"/>
          </w:object>
        </w:r>
      </w:ins>
      <w:del w:id="1805" w:author="Kelvin Ang" w:date="2014-11-09T11:51:00Z">
        <w:r w:rsidR="0092526E" w:rsidDel="00DF3480">
          <w:object w:dxaOrig="13636" w:dyaOrig="19591" w14:anchorId="2C8DDEB8">
            <v:shape id="_x0000_i1042" type="#_x0000_t75" style="width:455.25pt;height:280.5pt" o:ole="">
              <v:imagedata r:id="rId69" o:title="" cropbottom="40164f" cropleft="4650f" cropright="1579f"/>
            </v:shape>
            <o:OLEObject Type="Embed" ProgID="Visio.Drawing.15" ShapeID="_x0000_i1042" DrawAspect="Content" ObjectID="_1477158952" r:id="rId70"/>
          </w:object>
        </w:r>
      </w:del>
    </w:p>
    <w:p w14:paraId="618E24ED" w14:textId="77777777" w:rsidR="0092526E" w:rsidRPr="00B9366F" w:rsidRDefault="0092526E" w:rsidP="0092526E">
      <w:pPr>
        <w:pStyle w:val="Caption"/>
        <w:jc w:val="center"/>
      </w:pPr>
      <w:r w:rsidRPr="00B9366F">
        <w:t xml:space="preserve">Figure </w:t>
      </w:r>
      <w:fldSimple w:instr=" SEQ Figure \* ARABIC ">
        <w:ins w:id="1806" w:author="Kelvin Ang" w:date="2014-11-09T13:27:00Z">
          <w:r w:rsidR="00890E7B">
            <w:rPr>
              <w:noProof/>
            </w:rPr>
            <w:t>11</w:t>
          </w:r>
        </w:ins>
        <w:del w:id="1807" w:author="Kelvin Ang" w:date="2014-11-09T10:12:00Z">
          <w:r w:rsidDel="00E02FC6">
            <w:rPr>
              <w:noProof/>
            </w:rPr>
            <w:delText>14</w:delText>
          </w:r>
        </w:del>
      </w:fldSimple>
      <w:r w:rsidRPr="00B9366F">
        <w:t xml:space="preserve"> </w:t>
      </w:r>
      <w:r>
        <w:t>–</w:t>
      </w:r>
      <w:r w:rsidRPr="00B9366F">
        <w:t xml:space="preserve"> Class Diagram for Add Action</w:t>
      </w:r>
    </w:p>
    <w:p w14:paraId="252B76A9" w14:textId="3C25AC68" w:rsidR="0092526E" w:rsidRPr="000F6BFC" w:rsidRDefault="002E1132" w:rsidP="0092526E">
      <w:ins w:id="1808" w:author="Kelvin Ang" w:date="2014-11-09T13:27:00Z">
        <w:r>
          <w:t xml:space="preserve">The high-level structure of </w:t>
        </w:r>
        <w:r w:rsidRPr="002E1132">
          <w:rPr>
            <w:i/>
            <w:rPrChange w:id="1809" w:author="Kelvin Ang" w:date="2014-11-09T13:27:00Z">
              <w:rPr/>
            </w:rPrChange>
          </w:rPr>
          <w:t>TaskBuilder</w:t>
        </w:r>
        <w:r>
          <w:t xml:space="preserve"> is outlined in </w:t>
        </w:r>
        <w:r w:rsidRPr="002E1132">
          <w:rPr>
            <w:b/>
            <w:rPrChange w:id="1810" w:author="Kelvin Ang" w:date="2014-11-09T13:27:00Z">
              <w:rPr/>
            </w:rPrChange>
          </w:rPr>
          <w:t>Figure 11</w:t>
        </w:r>
        <w:r>
          <w:t xml:space="preserve">. </w:t>
        </w:r>
      </w:ins>
      <w:del w:id="1811" w:author="Kelvin Ang" w:date="2014-11-09T11:33:00Z">
        <w:r w:rsidR="0092526E" w:rsidRPr="000F6BFC" w:rsidDel="00511135">
          <w:delText xml:space="preserve">The </w:delText>
        </w:r>
      </w:del>
      <w:r w:rsidR="0092526E" w:rsidRPr="007A6022">
        <w:rPr>
          <w:i/>
        </w:rPr>
        <w:t>Task</w:t>
      </w:r>
      <w:del w:id="1812" w:author="Kelvin Ang" w:date="2014-11-09T11:33:00Z">
        <w:r w:rsidR="0092526E" w:rsidRPr="007A6022" w:rsidDel="00511135">
          <w:rPr>
            <w:i/>
          </w:rPr>
          <w:delText xml:space="preserve"> </w:delText>
        </w:r>
      </w:del>
      <w:r w:rsidR="0092526E" w:rsidRPr="007A6022">
        <w:rPr>
          <w:i/>
        </w:rPr>
        <w:t>Builder</w:t>
      </w:r>
      <w:r w:rsidR="0092526E" w:rsidRPr="000F6BFC">
        <w:t xml:space="preserve"> is used by the </w:t>
      </w:r>
      <w:r w:rsidR="0092526E" w:rsidRPr="007A6022">
        <w:rPr>
          <w:i/>
        </w:rPr>
        <w:t>Add</w:t>
      </w:r>
      <w:r w:rsidR="0092526E" w:rsidRPr="000F6BFC">
        <w:t xml:space="preserve"> action to parse and create </w:t>
      </w:r>
      <w:r w:rsidR="0092526E" w:rsidRPr="007A6022">
        <w:rPr>
          <w:i/>
        </w:rPr>
        <w:t>Task</w:t>
      </w:r>
      <w:r w:rsidR="0092526E" w:rsidRPr="000F6BFC">
        <w:t xml:space="preserve"> objects. The system makes use of the </w:t>
      </w:r>
      <w:r w:rsidR="0092526E" w:rsidRPr="007A6022">
        <w:rPr>
          <w:i/>
        </w:rPr>
        <w:t>PrettyTime</w:t>
      </w:r>
      <w:r w:rsidR="0092526E" w:rsidRPr="000F6BFC">
        <w:t xml:space="preserve"> NLP library to recognize date and time formats. However, its behavior is inconsistent across various scenarios. There is also a need to have </w:t>
      </w:r>
      <w:r w:rsidR="0092526E" w:rsidRPr="00340094">
        <w:rPr>
          <w:i/>
        </w:rPr>
        <w:t>Relative Date Display</w:t>
      </w:r>
      <w:ins w:id="1813" w:author="Kelvin Ang" w:date="2014-11-09T11:33:00Z">
        <w:r w:rsidR="00511135">
          <w:rPr>
            <w:i/>
          </w:rPr>
          <w:t xml:space="preserve"> </w:t>
        </w:r>
      </w:ins>
      <w:ins w:id="1814" w:author="Kelvin Ang" w:date="2014-11-09T20:49:00Z">
        <w:r w:rsidR="007232CA">
          <w:t xml:space="preserve">to facilitate </w:t>
        </w:r>
        <w:r w:rsidR="007232CA" w:rsidRPr="007232CA">
          <w:rPr>
            <w:i/>
            <w:rPrChange w:id="1815" w:author="Kelvin Ang" w:date="2014-11-09T20:49:00Z">
              <w:rPr/>
            </w:rPrChange>
          </w:rPr>
          <w:t>Task Editing</w:t>
        </w:r>
        <w:r w:rsidR="007232CA">
          <w:t xml:space="preserve"> and </w:t>
        </w:r>
      </w:ins>
      <w:ins w:id="1816" w:author="Kelvin Ang" w:date="2014-11-09T11:33:00Z">
        <w:r w:rsidR="00511135" w:rsidRPr="00165B09">
          <w:rPr>
            <w:i/>
          </w:rPr>
          <w:t>Live Task Preview</w:t>
        </w:r>
      </w:ins>
      <w:r w:rsidR="0092526E" w:rsidRPr="000F6BFC">
        <w:t xml:space="preserve">. Therefore, the solution is to convert a </w:t>
      </w:r>
      <w:r w:rsidR="0092526E" w:rsidRPr="007A6022">
        <w:rPr>
          <w:i/>
        </w:rPr>
        <w:t>Task</w:t>
      </w:r>
      <w:r w:rsidR="0092526E" w:rsidRPr="000F6BFC">
        <w:t xml:space="preserve"> description to something that is more easily understood, parsed and displayed later on.</w:t>
      </w:r>
    </w:p>
    <w:p w14:paraId="0F73EDB7" w14:textId="4B92221A" w:rsidR="0092526E" w:rsidRDefault="00511135" w:rsidP="0092526E">
      <w:ins w:id="1817" w:author="Kelvin Ang" w:date="2014-11-09T11:34:00Z">
        <w:r>
          <w:t xml:space="preserve">When the user wants to add a task, </w:t>
        </w:r>
      </w:ins>
      <w:del w:id="1818" w:author="Kelvin Ang" w:date="2014-11-09T11:34:00Z">
        <w:r w:rsidR="0092526E" w:rsidRPr="000F6BFC" w:rsidDel="00511135">
          <w:delText>An</w:delText>
        </w:r>
      </w:del>
      <w:ins w:id="1819" w:author="Kelvin Ang" w:date="2014-11-09T11:34:00Z">
        <w:r>
          <w:t>the</w:t>
        </w:r>
      </w:ins>
      <w:r w:rsidR="0092526E" w:rsidRPr="000F6BFC">
        <w:t xml:space="preserve"> </w:t>
      </w:r>
      <w:r w:rsidR="0092526E" w:rsidRPr="007A6022">
        <w:rPr>
          <w:i/>
        </w:rPr>
        <w:t>Add</w:t>
      </w:r>
      <w:r w:rsidR="0092526E" w:rsidRPr="000F6BFC">
        <w:t xml:space="preserve"> object passes the user input to </w:t>
      </w:r>
      <w:r w:rsidR="0092526E" w:rsidRPr="007A6022">
        <w:rPr>
          <w:i/>
        </w:rPr>
        <w:t>Task</w:t>
      </w:r>
      <w:del w:id="1820" w:author="Kelvin Ang" w:date="2014-11-09T11:34:00Z">
        <w:r w:rsidR="0092526E" w:rsidRPr="007A6022" w:rsidDel="00511135">
          <w:rPr>
            <w:i/>
          </w:rPr>
          <w:delText xml:space="preserve"> </w:delText>
        </w:r>
      </w:del>
      <w:r w:rsidR="0092526E" w:rsidRPr="007A6022">
        <w:rPr>
          <w:i/>
        </w:rPr>
        <w:t>Builder</w:t>
      </w:r>
      <w:r w:rsidR="0092526E" w:rsidRPr="000F6BFC">
        <w:t xml:space="preserve">, which in turn </w:t>
      </w:r>
      <w:del w:id="1821" w:author="Kelvin Ang" w:date="2014-11-09T11:34:00Z">
        <w:r w:rsidR="0092526E" w:rsidRPr="000F6BFC" w:rsidDel="00511135">
          <w:delText xml:space="preserve">sends it to </w:delText>
        </w:r>
        <w:r w:rsidR="0092526E" w:rsidRPr="007A6022" w:rsidDel="00511135">
          <w:rPr>
            <w:i/>
          </w:rPr>
          <w:delText>TaskCatalystCommons</w:delText>
        </w:r>
      </w:del>
      <w:ins w:id="1822" w:author="Kelvin Ang" w:date="2014-11-09T11:34:00Z">
        <w:r>
          <w:t xml:space="preserve">uses the parsing libraries in </w:t>
        </w:r>
        <w:r w:rsidRPr="00511135">
          <w:rPr>
            <w:i/>
            <w:rPrChange w:id="1823" w:author="Kelvin Ang" w:date="2014-11-09T11:34:00Z">
              <w:rPr/>
            </w:rPrChange>
          </w:rPr>
          <w:t>TaskCatalystCommons</w:t>
        </w:r>
      </w:ins>
      <w:del w:id="1824" w:author="Kelvin Ang" w:date="2014-11-09T11:34:00Z">
        <w:r w:rsidR="0092526E" w:rsidRPr="000F6BFC" w:rsidDel="00511135">
          <w:delText xml:space="preserve"> for parsin</w:delText>
        </w:r>
        <w:r w:rsidR="0092526E" w:rsidDel="00511135">
          <w:delText>g</w:delText>
        </w:r>
      </w:del>
      <w:r w:rsidR="0092526E">
        <w:t xml:space="preserve">. The parsing process produces an </w:t>
      </w:r>
      <w:r w:rsidR="0092526E" w:rsidRPr="00340094">
        <w:rPr>
          <w:i/>
        </w:rPr>
        <w:t>Interpreted String</w:t>
      </w:r>
      <w:r w:rsidR="0092526E">
        <w:t xml:space="preserve"> which is of the following format:</w:t>
      </w:r>
    </w:p>
    <w:p w14:paraId="6D73416C" w14:textId="77777777" w:rsidR="0092526E" w:rsidRPr="0091402A" w:rsidRDefault="0092526E" w:rsidP="0092526E">
      <w:pPr>
        <w:rPr>
          <w:rFonts w:ascii="Consolas" w:hAnsi="Consolas" w:cs="Consolas"/>
        </w:rPr>
      </w:pPr>
      <w:r w:rsidRPr="0091402A">
        <w:rPr>
          <w:rFonts w:ascii="Consolas" w:hAnsi="Consolas" w:cs="Consolas"/>
        </w:rPr>
        <w:t>This is a sample task. Some sample dates are {08 Nov 2014 02:00:00 PM}, {08 Nov 2014 03:00:00 PM} and {08 Nov 2014 05:00:00 PM}. [This text is ignored].</w:t>
      </w:r>
    </w:p>
    <w:p w14:paraId="79A1B20F" w14:textId="5726F1C4" w:rsidR="0092526E" w:rsidRDefault="0092526E" w:rsidP="0092526E">
      <w:r>
        <w:t xml:space="preserve">Notice that each date is stored in absolute format and enclosed in curly braces. The </w:t>
      </w:r>
      <w:r w:rsidRPr="00511135">
        <w:rPr>
          <w:i/>
          <w:rPrChange w:id="1825" w:author="Kelvin Ang" w:date="2014-11-09T11:35:00Z">
            <w:rPr/>
          </w:rPrChange>
        </w:rPr>
        <w:t xml:space="preserve">Interpreted </w:t>
      </w:r>
      <w:del w:id="1826" w:author="Kelvin Ang" w:date="2014-11-09T11:35:00Z">
        <w:r w:rsidRPr="00511135" w:rsidDel="00511135">
          <w:rPr>
            <w:i/>
            <w:rPrChange w:id="1827" w:author="Kelvin Ang" w:date="2014-11-09T11:35:00Z">
              <w:rPr/>
            </w:rPrChange>
          </w:rPr>
          <w:delText xml:space="preserve">Input </w:delText>
        </w:r>
      </w:del>
      <w:ins w:id="1828" w:author="Kelvin Ang" w:date="2014-11-09T11:35:00Z">
        <w:r w:rsidR="00511135" w:rsidRPr="00511135">
          <w:rPr>
            <w:i/>
            <w:rPrChange w:id="1829" w:author="Kelvin Ang" w:date="2014-11-09T11:35:00Z">
              <w:rPr/>
            </w:rPrChange>
          </w:rPr>
          <w:t>String</w:t>
        </w:r>
        <w:r w:rsidR="00511135">
          <w:t xml:space="preserve"> </w:t>
        </w:r>
      </w:ins>
      <w:r>
        <w:t xml:space="preserve">can be converted into a </w:t>
      </w:r>
      <w:r w:rsidRPr="00511135">
        <w:rPr>
          <w:i/>
          <w:rPrChange w:id="1830" w:author="Kelvin Ang" w:date="2014-11-09T11:35:00Z">
            <w:rPr/>
          </w:rPrChange>
        </w:rPr>
        <w:t>Relative String</w:t>
      </w:r>
      <w:r>
        <w:t xml:space="preserve"> for further manipulation or a </w:t>
      </w:r>
      <w:r w:rsidRPr="00511135">
        <w:rPr>
          <w:i/>
          <w:rPrChange w:id="1831" w:author="Kelvin Ang" w:date="2014-11-09T11:35:00Z">
            <w:rPr/>
          </w:rPrChange>
        </w:rPr>
        <w:t>Display String</w:t>
      </w:r>
      <w:r>
        <w:t xml:space="preserve"> for displaying.</w:t>
      </w:r>
    </w:p>
    <w:p w14:paraId="3D07D17B" w14:textId="61A8B267" w:rsidR="00D17F4A" w:rsidRDefault="00D17F4A">
      <w:pPr>
        <w:rPr>
          <w:ins w:id="1832" w:author="Kelvin Ang" w:date="2014-11-09T11:56:00Z"/>
        </w:rPr>
      </w:pPr>
      <w:ins w:id="1833" w:author="Kelvin Ang" w:date="2014-11-09T11:56:00Z">
        <w:r>
          <w:rPr>
            <w:b/>
            <w:bCs/>
          </w:rPr>
          <w:br w:type="page"/>
        </w:r>
        <w:r w:rsidRPr="00D17F4A">
          <w:rPr>
            <w:bCs/>
            <w:rPrChange w:id="1834" w:author="Kelvin Ang" w:date="2014-11-09T11:56:00Z">
              <w:rPr>
                <w:b/>
                <w:bCs/>
              </w:rPr>
            </w:rPrChange>
          </w:rPr>
          <w:lastRenderedPageBreak/>
          <w:t xml:space="preserve">The following table </w:t>
        </w:r>
        <w:r>
          <w:rPr>
            <w:bCs/>
          </w:rPr>
          <w:t xml:space="preserve">outlines </w:t>
        </w:r>
        <w:r w:rsidRPr="00D17F4A">
          <w:rPr>
            <w:bCs/>
            <w:rPrChange w:id="1835" w:author="Kelvin Ang" w:date="2014-11-09T11:56:00Z">
              <w:rPr>
                <w:b/>
                <w:bCs/>
              </w:rPr>
            </w:rPrChange>
          </w:rPr>
          <w:t xml:space="preserve">the </w:t>
        </w:r>
        <w:r>
          <w:rPr>
            <w:bCs/>
          </w:rPr>
          <w:t xml:space="preserve">conversion </w:t>
        </w:r>
        <w:r w:rsidRPr="00D17F4A">
          <w:rPr>
            <w:bCs/>
            <w:rPrChange w:id="1836" w:author="Kelvin Ang" w:date="2014-11-09T11:56:00Z">
              <w:rPr>
                <w:b/>
                <w:bCs/>
              </w:rPr>
            </w:rPrChange>
          </w:rPr>
          <w:t xml:space="preserve">methods in </w:t>
        </w:r>
        <w:r w:rsidRPr="00D17F4A">
          <w:rPr>
            <w:bCs/>
            <w:i/>
            <w:rPrChange w:id="1837" w:author="Kelvin Ang" w:date="2014-11-09T11:57:00Z">
              <w:rPr>
                <w:b/>
                <w:bCs/>
              </w:rPr>
            </w:rPrChange>
          </w:rPr>
          <w:t>TaskCatalystCommons</w:t>
        </w:r>
        <w:r>
          <w:rPr>
            <w:b/>
            <w:bCs/>
          </w:rPr>
          <w:t>.</w:t>
        </w:r>
      </w:ins>
    </w:p>
    <w:tbl>
      <w:tblPr>
        <w:tblStyle w:val="GridTable4-Accent51"/>
        <w:tblW w:w="0" w:type="auto"/>
        <w:jc w:val="center"/>
        <w:tblLook w:val="04A0" w:firstRow="1" w:lastRow="0" w:firstColumn="1" w:lastColumn="0" w:noHBand="0" w:noVBand="1"/>
        <w:tblPrChange w:id="1838" w:author="Kelvin Ang" w:date="2014-11-09T11:57:00Z">
          <w:tblPr>
            <w:tblStyle w:val="GridTable4-Accent51"/>
            <w:tblW w:w="0" w:type="auto"/>
            <w:jc w:val="center"/>
            <w:tblLook w:val="04A0" w:firstRow="1" w:lastRow="0" w:firstColumn="1" w:lastColumn="0" w:noHBand="0" w:noVBand="1"/>
          </w:tblPr>
        </w:tblPrChange>
      </w:tblPr>
      <w:tblGrid>
        <w:gridCol w:w="4428"/>
        <w:gridCol w:w="5148"/>
        <w:tblGridChange w:id="1839">
          <w:tblGrid>
            <w:gridCol w:w="3776"/>
            <w:gridCol w:w="4803"/>
          </w:tblGrid>
        </w:tblGridChange>
      </w:tblGrid>
      <w:tr w:rsidR="00DF3480" w:rsidRPr="000F6BFC" w14:paraId="39F9E827" w14:textId="77777777" w:rsidTr="009445A9">
        <w:trPr>
          <w:cnfStyle w:val="100000000000" w:firstRow="1" w:lastRow="0" w:firstColumn="0" w:lastColumn="0" w:oddVBand="0" w:evenVBand="0" w:oddHBand="0" w:evenHBand="0" w:firstRowFirstColumn="0" w:firstRowLastColumn="0" w:lastRowFirstColumn="0" w:lastRowLastColumn="0"/>
          <w:jc w:val="center"/>
          <w:ins w:id="1840" w:author="Kelvin Ang" w:date="2014-11-09T11:47:00Z"/>
          <w:trPrChange w:id="1841"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842" w:author="Kelvin Ang" w:date="2014-11-09T11:57:00Z">
              <w:tcPr>
                <w:tcW w:w="3652" w:type="dxa"/>
              </w:tcPr>
            </w:tcPrChange>
          </w:tcPr>
          <w:p w14:paraId="028495C3" w14:textId="28C8DE60" w:rsidR="00DF3480" w:rsidRPr="000F6BFC" w:rsidRDefault="00DF3480" w:rsidP="00826542">
            <w:pPr>
              <w:cnfStyle w:val="101000000000" w:firstRow="1" w:lastRow="0" w:firstColumn="1" w:lastColumn="0" w:oddVBand="0" w:evenVBand="0" w:oddHBand="0" w:evenHBand="0" w:firstRowFirstColumn="0" w:firstRowLastColumn="0" w:lastRowFirstColumn="0" w:lastRowLastColumn="0"/>
              <w:rPr>
                <w:ins w:id="1843" w:author="Kelvin Ang" w:date="2014-11-09T11:47:00Z"/>
              </w:rPr>
            </w:pPr>
            <w:ins w:id="1844" w:author="Kelvin Ang" w:date="2014-11-09T11:47:00Z">
              <w:r w:rsidRPr="000F6BFC">
                <w:t>Field / Method</w:t>
              </w:r>
            </w:ins>
          </w:p>
        </w:tc>
        <w:tc>
          <w:tcPr>
            <w:tcW w:w="5148" w:type="dxa"/>
            <w:tcPrChange w:id="1845" w:author="Kelvin Ang" w:date="2014-11-09T11:57:00Z">
              <w:tcPr>
                <w:tcW w:w="4803" w:type="dxa"/>
              </w:tcPr>
            </w:tcPrChange>
          </w:tcPr>
          <w:p w14:paraId="337210C3" w14:textId="77777777" w:rsidR="00DF3480" w:rsidRPr="000F6BFC" w:rsidRDefault="00DF3480" w:rsidP="00826542">
            <w:pPr>
              <w:cnfStyle w:val="100000000000" w:firstRow="1" w:lastRow="0" w:firstColumn="0" w:lastColumn="0" w:oddVBand="0" w:evenVBand="0" w:oddHBand="0" w:evenHBand="0" w:firstRowFirstColumn="0" w:firstRowLastColumn="0" w:lastRowFirstColumn="0" w:lastRowLastColumn="0"/>
              <w:rPr>
                <w:ins w:id="1846" w:author="Kelvin Ang" w:date="2014-11-09T11:47:00Z"/>
              </w:rPr>
            </w:pPr>
            <w:ins w:id="1847" w:author="Kelvin Ang" w:date="2014-11-09T11:47:00Z">
              <w:r w:rsidRPr="000F6BFC">
                <w:t>Description</w:t>
              </w:r>
            </w:ins>
          </w:p>
        </w:tc>
      </w:tr>
      <w:tr w:rsidR="00DF3480" w:rsidRPr="000F6BFC" w14:paraId="5DC4743C" w14:textId="77777777" w:rsidTr="009445A9">
        <w:trPr>
          <w:cnfStyle w:val="000000100000" w:firstRow="0" w:lastRow="0" w:firstColumn="0" w:lastColumn="0" w:oddVBand="0" w:evenVBand="0" w:oddHBand="1" w:evenHBand="0" w:firstRowFirstColumn="0" w:firstRowLastColumn="0" w:lastRowFirstColumn="0" w:lastRowLastColumn="0"/>
          <w:jc w:val="center"/>
          <w:ins w:id="1848" w:author="Kelvin Ang" w:date="2014-11-09T11:47:00Z"/>
          <w:trPrChange w:id="1849"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850" w:author="Kelvin Ang" w:date="2014-11-09T11:57:00Z">
              <w:tcPr>
                <w:tcW w:w="3652" w:type="dxa"/>
              </w:tcPr>
            </w:tcPrChange>
          </w:tcPr>
          <w:p w14:paraId="434BEC72" w14:textId="725F5383" w:rsidR="00DF3480" w:rsidRPr="000F6BFC" w:rsidRDefault="00DF3480">
            <w:pPr>
              <w:cnfStyle w:val="001000100000" w:firstRow="0" w:lastRow="0" w:firstColumn="1" w:lastColumn="0" w:oddVBand="0" w:evenVBand="0" w:oddHBand="1" w:evenHBand="0" w:firstRowFirstColumn="0" w:firstRowLastColumn="0" w:lastRowFirstColumn="0" w:lastRowLastColumn="0"/>
              <w:rPr>
                <w:ins w:id="1851" w:author="Kelvin Ang" w:date="2014-11-09T11:47:00Z"/>
                <w:b w:val="0"/>
              </w:rPr>
            </w:pPr>
            <w:ins w:id="1852" w:author="Kelvin Ang" w:date="2014-11-09T11:53:00Z">
              <w:r>
                <w:rPr>
                  <w:b w:val="0"/>
                </w:rPr>
                <w:t>getInterpretedString(String, boolean): String</w:t>
              </w:r>
            </w:ins>
          </w:p>
        </w:tc>
        <w:tc>
          <w:tcPr>
            <w:tcW w:w="5148" w:type="dxa"/>
            <w:tcPrChange w:id="1853" w:author="Kelvin Ang" w:date="2014-11-09T11:57:00Z">
              <w:tcPr>
                <w:tcW w:w="4803" w:type="dxa"/>
              </w:tcPr>
            </w:tcPrChange>
          </w:tcPr>
          <w:p w14:paraId="52BAA7CE" w14:textId="795C62D3"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854" w:author="Kelvin Ang" w:date="2014-11-09T11:47:00Z"/>
              </w:rPr>
            </w:pPr>
            <w:ins w:id="1855" w:author="Kelvin Ang" w:date="2014-11-09T11:54:00Z">
              <w:r>
                <w:t xml:space="preserve">Converts a </w:t>
              </w:r>
              <w:r w:rsidRPr="0018636F">
                <w:rPr>
                  <w:i/>
                  <w:rPrChange w:id="1856" w:author="Kelvin Ang" w:date="2014-11-09T20:47:00Z">
                    <w:rPr/>
                  </w:rPrChange>
                </w:rPr>
                <w:t>User Input String</w:t>
              </w:r>
              <w:r>
                <w:t xml:space="preserve"> into </w:t>
              </w:r>
              <w:r w:rsidRPr="0018636F">
                <w:rPr>
                  <w:i/>
                  <w:rPrChange w:id="1857" w:author="Kelvin Ang" w:date="2014-11-09T20:47:00Z">
                    <w:rPr/>
                  </w:rPrChange>
                </w:rPr>
                <w:t>Interpreted String</w:t>
              </w:r>
              <w:r>
                <w:t>.</w:t>
              </w:r>
            </w:ins>
          </w:p>
        </w:tc>
      </w:tr>
      <w:tr w:rsidR="00DF3480" w:rsidRPr="000F6BFC" w14:paraId="355A92CB" w14:textId="77777777" w:rsidTr="009445A9">
        <w:trPr>
          <w:jc w:val="center"/>
          <w:ins w:id="1858" w:author="Kelvin Ang" w:date="2014-11-09T11:47:00Z"/>
          <w:trPrChange w:id="1859"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860" w:author="Kelvin Ang" w:date="2014-11-09T11:57:00Z">
              <w:tcPr>
                <w:tcW w:w="3652" w:type="dxa"/>
              </w:tcPr>
            </w:tcPrChange>
          </w:tcPr>
          <w:p w14:paraId="54ABF8F0" w14:textId="5EE1E725" w:rsidR="00DF3480" w:rsidRPr="000F6BFC" w:rsidRDefault="00DF3480">
            <w:pPr>
              <w:rPr>
                <w:ins w:id="1861" w:author="Kelvin Ang" w:date="2014-11-09T11:47:00Z"/>
                <w:b w:val="0"/>
              </w:rPr>
            </w:pPr>
            <w:ins w:id="1862" w:author="Kelvin Ang" w:date="2014-11-09T11:53:00Z">
              <w:r>
                <w:rPr>
                  <w:b w:val="0"/>
                </w:rPr>
                <w:t>getRelativeString(String, boolean): String</w:t>
              </w:r>
            </w:ins>
          </w:p>
        </w:tc>
        <w:tc>
          <w:tcPr>
            <w:tcW w:w="5148" w:type="dxa"/>
            <w:tcPrChange w:id="1863" w:author="Kelvin Ang" w:date="2014-11-09T11:57:00Z">
              <w:tcPr>
                <w:tcW w:w="4803" w:type="dxa"/>
              </w:tcPr>
            </w:tcPrChange>
          </w:tcPr>
          <w:p w14:paraId="6479F28A" w14:textId="28D6BCC3" w:rsidR="00DF3480" w:rsidRPr="000F6BFC" w:rsidRDefault="00DF3480" w:rsidP="00826542">
            <w:pPr>
              <w:cnfStyle w:val="000000000000" w:firstRow="0" w:lastRow="0" w:firstColumn="0" w:lastColumn="0" w:oddVBand="0" w:evenVBand="0" w:oddHBand="0" w:evenHBand="0" w:firstRowFirstColumn="0" w:firstRowLastColumn="0" w:lastRowFirstColumn="0" w:lastRowLastColumn="0"/>
              <w:rPr>
                <w:ins w:id="1864" w:author="Kelvin Ang" w:date="2014-11-09T11:47:00Z"/>
              </w:rPr>
            </w:pPr>
            <w:ins w:id="1865" w:author="Kelvin Ang" w:date="2014-11-09T11:54:00Z">
              <w:r>
                <w:t xml:space="preserve">Converts an </w:t>
              </w:r>
              <w:r w:rsidRPr="0018636F">
                <w:rPr>
                  <w:i/>
                  <w:rPrChange w:id="1866" w:author="Kelvin Ang" w:date="2014-11-09T20:47:00Z">
                    <w:rPr/>
                  </w:rPrChange>
                </w:rPr>
                <w:t>Interpreted String</w:t>
              </w:r>
              <w:r>
                <w:t xml:space="preserve"> into a </w:t>
              </w:r>
              <w:r w:rsidRPr="0018636F">
                <w:rPr>
                  <w:i/>
                  <w:rPrChange w:id="1867" w:author="Kelvin Ang" w:date="2014-11-09T20:47:00Z">
                    <w:rPr/>
                  </w:rPrChange>
                </w:rPr>
                <w:t>Relative String</w:t>
              </w:r>
              <w:r>
                <w:t>.</w:t>
              </w:r>
            </w:ins>
          </w:p>
        </w:tc>
      </w:tr>
      <w:tr w:rsidR="00DF3480" w:rsidRPr="000F6BFC" w14:paraId="4AC8365A" w14:textId="77777777" w:rsidTr="009445A9">
        <w:trPr>
          <w:cnfStyle w:val="000000100000" w:firstRow="0" w:lastRow="0" w:firstColumn="0" w:lastColumn="0" w:oddVBand="0" w:evenVBand="0" w:oddHBand="1" w:evenHBand="0" w:firstRowFirstColumn="0" w:firstRowLastColumn="0" w:lastRowFirstColumn="0" w:lastRowLastColumn="0"/>
          <w:jc w:val="center"/>
          <w:ins w:id="1868" w:author="Kelvin Ang" w:date="2014-11-09T11:47:00Z"/>
          <w:trPrChange w:id="1869"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870" w:author="Kelvin Ang" w:date="2014-11-09T11:57:00Z">
              <w:tcPr>
                <w:tcW w:w="3652" w:type="dxa"/>
              </w:tcPr>
            </w:tcPrChange>
          </w:tcPr>
          <w:p w14:paraId="6EBE367B" w14:textId="144A628B" w:rsidR="00DF3480" w:rsidRPr="000F6BFC" w:rsidRDefault="00DF3480" w:rsidP="00826542">
            <w:pPr>
              <w:cnfStyle w:val="001000100000" w:firstRow="0" w:lastRow="0" w:firstColumn="1" w:lastColumn="0" w:oddVBand="0" w:evenVBand="0" w:oddHBand="1" w:evenHBand="0" w:firstRowFirstColumn="0" w:firstRowLastColumn="0" w:lastRowFirstColumn="0" w:lastRowLastColumn="0"/>
              <w:rPr>
                <w:ins w:id="1871" w:author="Kelvin Ang" w:date="2014-11-09T11:47:00Z"/>
                <w:b w:val="0"/>
              </w:rPr>
            </w:pPr>
            <w:ins w:id="1872" w:author="Kelvin Ang" w:date="2014-11-09T11:53:00Z">
              <w:r>
                <w:rPr>
                  <w:b w:val="0"/>
                </w:rPr>
                <w:t>getDisplayString(String): String</w:t>
              </w:r>
            </w:ins>
          </w:p>
        </w:tc>
        <w:tc>
          <w:tcPr>
            <w:tcW w:w="5148" w:type="dxa"/>
            <w:tcPrChange w:id="1873" w:author="Kelvin Ang" w:date="2014-11-09T11:57:00Z">
              <w:tcPr>
                <w:tcW w:w="4803" w:type="dxa"/>
              </w:tcPr>
            </w:tcPrChange>
          </w:tcPr>
          <w:p w14:paraId="123D0A7E" w14:textId="426B5D0C" w:rsidR="00DF3480" w:rsidRPr="000F6BFC" w:rsidRDefault="00DF3480" w:rsidP="00826542">
            <w:pPr>
              <w:cnfStyle w:val="000000100000" w:firstRow="0" w:lastRow="0" w:firstColumn="0" w:lastColumn="0" w:oddVBand="0" w:evenVBand="0" w:oddHBand="1" w:evenHBand="0" w:firstRowFirstColumn="0" w:firstRowLastColumn="0" w:lastRowFirstColumn="0" w:lastRowLastColumn="0"/>
              <w:rPr>
                <w:ins w:id="1874" w:author="Kelvin Ang" w:date="2014-11-09T11:47:00Z"/>
              </w:rPr>
            </w:pPr>
            <w:ins w:id="1875" w:author="Kelvin Ang" w:date="2014-11-09T11:54:00Z">
              <w:r>
                <w:t xml:space="preserve">Converts a </w:t>
              </w:r>
              <w:r w:rsidRPr="0018636F">
                <w:rPr>
                  <w:i/>
                  <w:rPrChange w:id="1876" w:author="Kelvin Ang" w:date="2014-11-09T20:47:00Z">
                    <w:rPr/>
                  </w:rPrChange>
                </w:rPr>
                <w:t>User Input String</w:t>
              </w:r>
              <w:r>
                <w:t xml:space="preserve"> into a </w:t>
              </w:r>
              <w:r w:rsidRPr="0018636F">
                <w:rPr>
                  <w:i/>
                  <w:rPrChange w:id="1877" w:author="Kelvin Ang" w:date="2014-11-09T20:47:00Z">
                    <w:rPr/>
                  </w:rPrChange>
                </w:rPr>
                <w:t>Display String</w:t>
              </w:r>
              <w:r>
                <w:t xml:space="preserve"> (used for </w:t>
              </w:r>
              <w:r w:rsidRPr="0018636F">
                <w:rPr>
                  <w:i/>
                  <w:rPrChange w:id="1878" w:author="Kelvin Ang" w:date="2014-11-09T20:47:00Z">
                    <w:rPr/>
                  </w:rPrChange>
                </w:rPr>
                <w:t>Live Task Preview</w:t>
              </w:r>
              <w:r>
                <w:t>)</w:t>
              </w:r>
            </w:ins>
            <w:ins w:id="1879" w:author="Kelvin Ang" w:date="2014-11-09T11:55:00Z">
              <w:r>
                <w:t>.</w:t>
              </w:r>
            </w:ins>
          </w:p>
        </w:tc>
      </w:tr>
      <w:tr w:rsidR="00DF3480" w:rsidRPr="000F6BFC" w14:paraId="196C8D7F" w14:textId="77777777" w:rsidTr="009445A9">
        <w:trPr>
          <w:jc w:val="center"/>
          <w:ins w:id="1880" w:author="Kelvin Ang" w:date="2014-11-09T11:47:00Z"/>
          <w:trPrChange w:id="1881" w:author="Kelvin Ang" w:date="2014-11-09T11:57:00Z">
            <w:trPr>
              <w:jc w:val="center"/>
            </w:trPr>
          </w:trPrChange>
        </w:trPr>
        <w:tc>
          <w:tcPr>
            <w:cnfStyle w:val="001000000000" w:firstRow="0" w:lastRow="0" w:firstColumn="1" w:lastColumn="0" w:oddVBand="0" w:evenVBand="0" w:oddHBand="0" w:evenHBand="0" w:firstRowFirstColumn="0" w:firstRowLastColumn="0" w:lastRowFirstColumn="0" w:lastRowLastColumn="0"/>
            <w:tcW w:w="4428" w:type="dxa"/>
            <w:tcPrChange w:id="1882" w:author="Kelvin Ang" w:date="2014-11-09T11:57:00Z">
              <w:tcPr>
                <w:tcW w:w="3652" w:type="dxa"/>
              </w:tcPr>
            </w:tcPrChange>
          </w:tcPr>
          <w:p w14:paraId="7DD9E578" w14:textId="42FE2C9A" w:rsidR="00DF3480" w:rsidRPr="000F6BFC" w:rsidRDefault="00DF3480" w:rsidP="00826542">
            <w:pPr>
              <w:rPr>
                <w:ins w:id="1883" w:author="Kelvin Ang" w:date="2014-11-09T11:47:00Z"/>
                <w:b w:val="0"/>
              </w:rPr>
            </w:pPr>
            <w:ins w:id="1884" w:author="Kelvin Ang" w:date="2014-11-09T11:53:00Z">
              <w:r>
                <w:rPr>
                  <w:b w:val="0"/>
                </w:rPr>
                <w:t>getDisplayStringWithoutDate(String): String</w:t>
              </w:r>
            </w:ins>
          </w:p>
        </w:tc>
        <w:tc>
          <w:tcPr>
            <w:tcW w:w="5148" w:type="dxa"/>
            <w:tcPrChange w:id="1885" w:author="Kelvin Ang" w:date="2014-11-09T11:57:00Z">
              <w:tcPr>
                <w:tcW w:w="4803" w:type="dxa"/>
              </w:tcPr>
            </w:tcPrChange>
          </w:tcPr>
          <w:p w14:paraId="2B453770" w14:textId="2BDD5D71" w:rsidR="00DF3480" w:rsidRPr="000F6BFC" w:rsidRDefault="00DF3480">
            <w:pPr>
              <w:keepNext/>
              <w:cnfStyle w:val="000000000000" w:firstRow="0" w:lastRow="0" w:firstColumn="0" w:lastColumn="0" w:oddVBand="0" w:evenVBand="0" w:oddHBand="0" w:evenHBand="0" w:firstRowFirstColumn="0" w:firstRowLastColumn="0" w:lastRowFirstColumn="0" w:lastRowLastColumn="0"/>
              <w:rPr>
                <w:ins w:id="1886" w:author="Kelvin Ang" w:date="2014-11-09T11:47:00Z"/>
              </w:rPr>
            </w:pPr>
            <w:ins w:id="1887" w:author="Kelvin Ang" w:date="2014-11-09T11:47:00Z">
              <w:r>
                <w:t xml:space="preserve">Converts a </w:t>
              </w:r>
            </w:ins>
            <w:ins w:id="1888" w:author="Kelvin Ang" w:date="2014-11-09T11:55:00Z">
              <w:r w:rsidRPr="0018636F">
                <w:rPr>
                  <w:i/>
                  <w:rPrChange w:id="1889" w:author="Kelvin Ang" w:date="2014-11-09T20:47:00Z">
                    <w:rPr/>
                  </w:rPrChange>
                </w:rPr>
                <w:t>Relative String</w:t>
              </w:r>
              <w:r>
                <w:t xml:space="preserve"> into a </w:t>
              </w:r>
              <w:r w:rsidRPr="0018636F">
                <w:rPr>
                  <w:i/>
                  <w:rPrChange w:id="1890" w:author="Kelvin Ang" w:date="2014-11-09T20:47:00Z">
                    <w:rPr/>
                  </w:rPrChange>
                </w:rPr>
                <w:t>Display String</w:t>
              </w:r>
              <w:r>
                <w:t>.</w:t>
              </w:r>
            </w:ins>
          </w:p>
        </w:tc>
      </w:tr>
    </w:tbl>
    <w:p w14:paraId="77E62F98" w14:textId="21F6E955" w:rsidR="00847917" w:rsidDel="009445A9" w:rsidRDefault="00847917">
      <w:pPr>
        <w:rPr>
          <w:del w:id="1891" w:author="Kelvin Ang" w:date="2014-11-09T11:57:00Z"/>
        </w:rPr>
      </w:pPr>
      <w:del w:id="1892" w:author="Kelvin Ang" w:date="2014-11-09T11:56:00Z">
        <w:r w:rsidDel="00D17F4A">
          <w:br w:type="page"/>
        </w:r>
      </w:del>
    </w:p>
    <w:p w14:paraId="4B38E3F5" w14:textId="1862252B" w:rsidR="0092526E" w:rsidRDefault="009445A9" w:rsidP="0092526E">
      <w:ins w:id="1893" w:author="Kelvin Ang" w:date="2014-11-09T11:57:00Z">
        <w:r>
          <w:rPr>
            <w:b/>
          </w:rPr>
          <w:br/>
        </w:r>
      </w:ins>
      <w:r w:rsidR="0092526E" w:rsidRPr="00847917">
        <w:rPr>
          <w:b/>
        </w:rPr>
        <w:t xml:space="preserve">Table </w:t>
      </w:r>
      <w:r w:rsidR="00847917" w:rsidRPr="00847917">
        <w:rPr>
          <w:b/>
        </w:rPr>
        <w:t>1</w:t>
      </w:r>
      <w:r w:rsidR="00847917">
        <w:t xml:space="preserve"> </w:t>
      </w:r>
      <w:r w:rsidR="0092526E">
        <w:t xml:space="preserve">shows an abridged example of how user input is converted into an </w:t>
      </w:r>
      <w:r w:rsidR="0092526E" w:rsidRPr="006A70DD">
        <w:rPr>
          <w:i/>
          <w:rPrChange w:id="1894" w:author="Kelvin Ang" w:date="2014-11-09T12:00:00Z">
            <w:rPr/>
          </w:rPrChange>
        </w:rPr>
        <w:t>Interpreted String</w:t>
      </w:r>
      <w:r w:rsidR="0092526E">
        <w:t>. The full process can be found in</w:t>
      </w:r>
      <w:del w:id="1895" w:author="Kelvin Ang" w:date="2014-11-09T11:35:00Z">
        <w:r w:rsidR="0092526E" w:rsidDel="00511135">
          <w:delText xml:space="preserve"> the source code of</w:delText>
        </w:r>
      </w:del>
      <w:r w:rsidR="0092526E">
        <w:t xml:space="preserve"> </w:t>
      </w:r>
      <w:r w:rsidR="0092526E" w:rsidRPr="00511135">
        <w:rPr>
          <w:rPrChange w:id="1896" w:author="Kelvin Ang" w:date="2014-11-09T11:35:00Z">
            <w:rPr>
              <w:i/>
            </w:rPr>
          </w:rPrChange>
        </w:rPr>
        <w:t>TaskCatalystCommons</w:t>
      </w:r>
      <w:ins w:id="1897" w:author="Kelvin Ang" w:date="2014-11-09T11:35:00Z">
        <w:r w:rsidR="00511135" w:rsidRPr="00511135">
          <w:rPr>
            <w:rPrChange w:id="1898" w:author="Kelvin Ang" w:date="2014-11-09T11:35:00Z">
              <w:rPr>
                <w:i/>
              </w:rPr>
            </w:rPrChange>
          </w:rPr>
          <w:t>.jav</w:t>
        </w:r>
        <w:r w:rsidR="00511135">
          <w:t>a</w:t>
        </w:r>
      </w:ins>
      <w:r w:rsidR="0092526E">
        <w:t>.</w:t>
      </w:r>
    </w:p>
    <w:tbl>
      <w:tblPr>
        <w:tblStyle w:val="GridTable4-Accent51"/>
        <w:tblW w:w="0" w:type="auto"/>
        <w:tblLook w:val="04A0" w:firstRow="1" w:lastRow="0" w:firstColumn="1" w:lastColumn="0" w:noHBand="0" w:noVBand="1"/>
      </w:tblPr>
      <w:tblGrid>
        <w:gridCol w:w="3177"/>
        <w:gridCol w:w="3305"/>
        <w:gridCol w:w="2868"/>
      </w:tblGrid>
      <w:tr w:rsidR="0092526E" w:rsidRPr="000F6BFC" w14:paraId="2BB9A133"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08E073E" w14:textId="77777777" w:rsidR="0092526E" w:rsidRPr="000F6BFC" w:rsidRDefault="0092526E" w:rsidP="000F5FA9">
            <w:r w:rsidRPr="000F6BFC">
              <w:t>Process</w:t>
            </w:r>
          </w:p>
        </w:tc>
        <w:tc>
          <w:tcPr>
            <w:tcW w:w="3305" w:type="dxa"/>
          </w:tcPr>
          <w:p w14:paraId="43B8BC2D"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Interpreted Input</w:t>
            </w:r>
          </w:p>
        </w:tc>
        <w:tc>
          <w:tcPr>
            <w:tcW w:w="2868" w:type="dxa"/>
          </w:tcPr>
          <w:p w14:paraId="2117DE58"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rsidRPr="000F6BFC">
              <w:t>Parsing Input</w:t>
            </w:r>
          </w:p>
        </w:tc>
      </w:tr>
      <w:tr w:rsidR="0092526E" w:rsidRPr="000F6BFC" w14:paraId="458512D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0B69E318" w14:textId="66AAC65C" w:rsidR="0092526E" w:rsidRPr="00CD4FB7" w:rsidRDefault="0092526E" w:rsidP="000F5FA9">
            <w:pPr>
              <w:rPr>
                <w:b w:val="0"/>
              </w:rPr>
            </w:pPr>
            <w:r w:rsidRPr="00CD4FB7">
              <w:rPr>
                <w:b w:val="0"/>
              </w:rPr>
              <w:t xml:space="preserve">Original </w:t>
            </w:r>
            <w:r w:rsidRPr="00B810C0">
              <w:rPr>
                <w:i/>
                <w:rPrChange w:id="1899" w:author="Kelvin Ang" w:date="2014-11-09T20:47:00Z">
                  <w:rPr/>
                </w:rPrChange>
              </w:rPr>
              <w:t>User Input</w:t>
            </w:r>
            <w:ins w:id="1900" w:author="Kelvin Ang" w:date="2014-11-09T12:03:00Z">
              <w:r w:rsidR="00000463" w:rsidRPr="00B810C0">
                <w:rPr>
                  <w:i/>
                  <w:rPrChange w:id="1901" w:author="Kelvin Ang" w:date="2014-11-09T20:47:00Z">
                    <w:rPr/>
                  </w:rPrChange>
                </w:rPr>
                <w:t xml:space="preserve"> String</w:t>
              </w:r>
            </w:ins>
          </w:p>
        </w:tc>
        <w:tc>
          <w:tcPr>
            <w:tcW w:w="3305" w:type="dxa"/>
          </w:tcPr>
          <w:p w14:paraId="7839C0B8"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5AA34B1A"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41FDCA67"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D2FA4C2" w14:textId="77777777" w:rsidR="0092526E" w:rsidRPr="00CD4FB7" w:rsidRDefault="0092526E" w:rsidP="000F5FA9">
            <w:pPr>
              <w:rPr>
                <w:b w:val="0"/>
              </w:rPr>
            </w:pPr>
            <w:r w:rsidRPr="00CD4FB7">
              <w:rPr>
                <w:b w:val="0"/>
              </w:rPr>
              <w:t>Ignore all number strings longer than 4 digits.</w:t>
            </w:r>
          </w:p>
        </w:tc>
        <w:tc>
          <w:tcPr>
            <w:tcW w:w="3305" w:type="dxa"/>
          </w:tcPr>
          <w:p w14:paraId="47D06F3B"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at 5pm to 6pm. Phone number [91234567].</w:t>
            </w:r>
          </w:p>
        </w:tc>
        <w:tc>
          <w:tcPr>
            <w:tcW w:w="2868" w:type="dxa"/>
          </w:tcPr>
          <w:p w14:paraId="2248129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r>
      <w:tr w:rsidR="0092526E" w:rsidRPr="000F6BFC" w14:paraId="2F0B3CF1"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404A96F4" w14:textId="77777777" w:rsidR="0092526E" w:rsidRPr="00CD4FB7" w:rsidRDefault="0092526E" w:rsidP="000F5FA9">
            <w:pPr>
              <w:rPr>
                <w:b w:val="0"/>
              </w:rPr>
            </w:pPr>
            <w:r w:rsidRPr="00CD4FB7">
              <w:rPr>
                <w:b w:val="0"/>
              </w:rPr>
              <w:t>Ignore all words ending with a number.</w:t>
            </w:r>
          </w:p>
        </w:tc>
        <w:tc>
          <w:tcPr>
            <w:tcW w:w="3305" w:type="dxa"/>
          </w:tcPr>
          <w:p w14:paraId="088DD7B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at 5pm to 6pm. Phone number [91234567].</w:t>
            </w:r>
          </w:p>
        </w:tc>
        <w:tc>
          <w:tcPr>
            <w:tcW w:w="2868" w:type="dxa"/>
          </w:tcPr>
          <w:p w14:paraId="4498A553"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685189A8"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5D2DB095" w14:textId="77777777" w:rsidR="0092526E" w:rsidRPr="00CD4FB7" w:rsidRDefault="0092526E" w:rsidP="000F5FA9">
            <w:pPr>
              <w:rPr>
                <w:b w:val="0"/>
              </w:rPr>
            </w:pPr>
            <w:r w:rsidRPr="00CD4FB7">
              <w:rPr>
                <w:b w:val="0"/>
              </w:rPr>
              <w:t xml:space="preserve">Remove all ignored words for the </w:t>
            </w:r>
            <w:r w:rsidRPr="00000463">
              <w:rPr>
                <w:i/>
                <w:rPrChange w:id="1902" w:author="Kelvin Ang" w:date="2014-11-09T12:04:00Z">
                  <w:rPr/>
                </w:rPrChange>
              </w:rPr>
              <w:t>Parsing Input</w:t>
            </w:r>
            <w:r w:rsidRPr="00CD4FB7">
              <w:rPr>
                <w:b w:val="0"/>
              </w:rPr>
              <w:t>.</w:t>
            </w:r>
          </w:p>
        </w:tc>
        <w:tc>
          <w:tcPr>
            <w:tcW w:w="3305" w:type="dxa"/>
          </w:tcPr>
          <w:p w14:paraId="3CDC2576"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6495F7D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at 5pm to 6pm. Phone number.</w:t>
            </w:r>
          </w:p>
        </w:tc>
      </w:tr>
      <w:tr w:rsidR="0092526E" w:rsidRPr="000F6BFC" w14:paraId="3B9E850F"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1B1AE5B9" w14:textId="77777777" w:rsidR="0092526E" w:rsidRPr="00CD4FB7" w:rsidRDefault="0092526E" w:rsidP="000F5FA9">
            <w:pPr>
              <w:rPr>
                <w:b w:val="0"/>
              </w:rPr>
            </w:pPr>
            <w:r w:rsidRPr="00CD4FB7">
              <w:rPr>
                <w:b w:val="0"/>
              </w:rPr>
              <w:t xml:space="preserve">Remove all </w:t>
            </w:r>
            <w:r w:rsidRPr="00000463">
              <w:rPr>
                <w:i/>
                <w:rPrChange w:id="1903" w:author="Kelvin Ang" w:date="2014-11-09T12:04:00Z">
                  <w:rPr/>
                </w:rPrChange>
              </w:rPr>
              <w:t>PrettyTime</w:t>
            </w:r>
            <w:r w:rsidRPr="00CD4FB7">
              <w:rPr>
                <w:b w:val="0"/>
              </w:rPr>
              <w:t xml:space="preserve"> buggy words for the </w:t>
            </w:r>
            <w:r w:rsidRPr="00000463">
              <w:rPr>
                <w:i/>
                <w:rPrChange w:id="1904" w:author="Kelvin Ang" w:date="2014-11-09T12:04:00Z">
                  <w:rPr/>
                </w:rPrChange>
              </w:rPr>
              <w:t>Parsing Input</w:t>
            </w:r>
            <w:r w:rsidRPr="00CD4FB7">
              <w:rPr>
                <w:b w:val="0"/>
              </w:rPr>
              <w:t>.</w:t>
            </w:r>
          </w:p>
        </w:tc>
        <w:tc>
          <w:tcPr>
            <w:tcW w:w="3305" w:type="dxa"/>
          </w:tcPr>
          <w:p w14:paraId="71EBAF10"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c>
          <w:tcPr>
            <w:tcW w:w="2868" w:type="dxa"/>
          </w:tcPr>
          <w:p w14:paraId="79A7F63D"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5pm to 6pm. Phone number.</w:t>
            </w:r>
          </w:p>
        </w:tc>
      </w:tr>
      <w:tr w:rsidR="0092526E" w:rsidRPr="000F6BFC" w14:paraId="373AC11C"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4B6376E0" w14:textId="77777777" w:rsidR="0092526E" w:rsidRPr="00CD4FB7" w:rsidRDefault="0092526E" w:rsidP="000F5FA9">
            <w:pPr>
              <w:rPr>
                <w:b w:val="0"/>
              </w:rPr>
            </w:pPr>
            <w:r w:rsidRPr="00CD4FB7">
              <w:rPr>
                <w:b w:val="0"/>
              </w:rPr>
              <w:t>Remove consecutive “and”, “on” and whitespaces.</w:t>
            </w:r>
          </w:p>
        </w:tc>
        <w:tc>
          <w:tcPr>
            <w:tcW w:w="3305" w:type="dxa"/>
          </w:tcPr>
          <w:p w14:paraId="41D454D4"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p>
        </w:tc>
        <w:tc>
          <w:tcPr>
            <w:tcW w:w="2868" w:type="dxa"/>
          </w:tcPr>
          <w:p w14:paraId="09C7209C"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5pm to 6pm. Phone number.</w:t>
            </w:r>
          </w:p>
        </w:tc>
      </w:tr>
      <w:tr w:rsidR="0092526E" w:rsidRPr="000F6BFC" w14:paraId="782E368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14:paraId="640F311A" w14:textId="4088A7D1" w:rsidR="0092526E" w:rsidRPr="00CD4FB7" w:rsidRDefault="0092526E">
            <w:pPr>
              <w:rPr>
                <w:b w:val="0"/>
              </w:rPr>
            </w:pPr>
            <w:r w:rsidRPr="00CD4FB7">
              <w:rPr>
                <w:b w:val="0"/>
              </w:rPr>
              <w:t xml:space="preserve">Send </w:t>
            </w:r>
            <w:r w:rsidRPr="00000463">
              <w:rPr>
                <w:i/>
                <w:rPrChange w:id="1905" w:author="Kelvin Ang" w:date="2014-11-09T12:04:00Z">
                  <w:rPr/>
                </w:rPrChange>
              </w:rPr>
              <w:t>Parsing Input</w:t>
            </w:r>
            <w:r w:rsidRPr="00CD4FB7">
              <w:rPr>
                <w:b w:val="0"/>
              </w:rPr>
              <w:t xml:space="preserve"> to </w:t>
            </w:r>
            <w:r w:rsidRPr="00000463">
              <w:rPr>
                <w:i/>
                <w:rPrChange w:id="1906" w:author="Kelvin Ang" w:date="2014-11-09T12:04:00Z">
                  <w:rPr/>
                </w:rPrChange>
              </w:rPr>
              <w:t>PrettyTime</w:t>
            </w:r>
            <w:r w:rsidRPr="00CD4FB7">
              <w:rPr>
                <w:b w:val="0"/>
              </w:rPr>
              <w:t xml:space="preserve">, and replace each match </w:t>
            </w:r>
            <w:del w:id="1907" w:author="Kelvin Ang" w:date="2014-11-09T12:04:00Z">
              <w:r w:rsidRPr="00CD4FB7" w:rsidDel="00000463">
                <w:rPr>
                  <w:b w:val="0"/>
                </w:rPr>
                <w:delText xml:space="preserve">that has absolute word boundaries and are outside of square brackets </w:delText>
              </w:r>
            </w:del>
            <w:r w:rsidRPr="00CD4FB7">
              <w:rPr>
                <w:b w:val="0"/>
              </w:rPr>
              <w:t xml:space="preserve">in </w:t>
            </w:r>
            <w:r w:rsidRPr="00000463">
              <w:rPr>
                <w:i/>
                <w:rPrChange w:id="1908" w:author="Kelvin Ang" w:date="2014-11-09T12:04:00Z">
                  <w:rPr/>
                </w:rPrChange>
              </w:rPr>
              <w:t>Interpreted Input</w:t>
            </w:r>
            <w:r w:rsidRPr="00CD4FB7">
              <w:rPr>
                <w:b w:val="0"/>
              </w:rPr>
              <w:t>.</w:t>
            </w:r>
          </w:p>
        </w:tc>
        <w:tc>
          <w:tcPr>
            <w:tcW w:w="3305" w:type="dxa"/>
          </w:tcPr>
          <w:p w14:paraId="35DB9BC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c>
          <w:tcPr>
            <w:tcW w:w="2868" w:type="dxa"/>
          </w:tcPr>
          <w:p w14:paraId="44F4A36C"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p>
        </w:tc>
      </w:tr>
      <w:tr w:rsidR="0092526E" w:rsidRPr="000F6BFC" w14:paraId="5239D53D" w14:textId="77777777" w:rsidTr="000F5FA9">
        <w:tc>
          <w:tcPr>
            <w:cnfStyle w:val="001000000000" w:firstRow="0" w:lastRow="0" w:firstColumn="1" w:lastColumn="0" w:oddVBand="0" w:evenVBand="0" w:oddHBand="0" w:evenHBand="0" w:firstRowFirstColumn="0" w:firstRowLastColumn="0" w:lastRowFirstColumn="0" w:lastRowLastColumn="0"/>
            <w:tcW w:w="3177" w:type="dxa"/>
          </w:tcPr>
          <w:p w14:paraId="1FEFDB00" w14:textId="305DF273" w:rsidR="0092526E" w:rsidRPr="00CD4FB7" w:rsidRDefault="0092526E">
            <w:pPr>
              <w:rPr>
                <w:b w:val="0"/>
              </w:rPr>
            </w:pPr>
            <w:r w:rsidRPr="00CD4FB7">
              <w:rPr>
                <w:b w:val="0"/>
              </w:rPr>
              <w:t>Remove all prepositions before each date.</w:t>
            </w:r>
            <w:r>
              <w:rPr>
                <w:b w:val="0"/>
              </w:rPr>
              <w:t xml:space="preserve"> </w:t>
            </w:r>
            <w:ins w:id="1909" w:author="Kelvin Ang" w:date="2014-11-09T12:04:00Z">
              <w:r w:rsidR="00000463">
                <w:rPr>
                  <w:b w:val="0"/>
                </w:rPr>
                <w:t>The c</w:t>
              </w:r>
            </w:ins>
            <w:del w:id="1910" w:author="Kelvin Ang" w:date="2014-11-09T12:04:00Z">
              <w:r w:rsidDel="00000463">
                <w:rPr>
                  <w:b w:val="0"/>
                </w:rPr>
                <w:delText>C</w:delText>
              </w:r>
            </w:del>
            <w:r>
              <w:rPr>
                <w:b w:val="0"/>
              </w:rPr>
              <w:t>orrect prepositions will be generated later</w:t>
            </w:r>
            <w:ins w:id="1911" w:author="Kelvin Ang" w:date="2014-11-09T12:04:00Z">
              <w:r w:rsidR="00000463">
                <w:rPr>
                  <w:b w:val="0"/>
                </w:rPr>
                <w:t>.</w:t>
              </w:r>
            </w:ins>
            <w:del w:id="1912" w:author="Kelvin Ang" w:date="2014-11-09T12:04:00Z">
              <w:r w:rsidDel="00000463">
                <w:rPr>
                  <w:b w:val="0"/>
                </w:rPr>
                <w:delText>.</w:delText>
              </w:r>
            </w:del>
          </w:p>
        </w:tc>
        <w:tc>
          <w:tcPr>
            <w:tcW w:w="3305" w:type="dxa"/>
          </w:tcPr>
          <w:p w14:paraId="4FB15AC0"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{12 Oct 2014 5PM} to {12 Oct 2014 6PM}. Phone number [91234567].</w:t>
            </w:r>
          </w:p>
        </w:tc>
        <w:tc>
          <w:tcPr>
            <w:tcW w:w="2868" w:type="dxa"/>
          </w:tcPr>
          <w:p w14:paraId="61F36A17" w14:textId="77777777" w:rsidR="0092526E" w:rsidRPr="000F6BFC" w:rsidRDefault="0092526E" w:rsidP="000F5FA9">
            <w:pPr>
              <w:keepNext/>
              <w:cnfStyle w:val="000000000000" w:firstRow="0" w:lastRow="0" w:firstColumn="0" w:lastColumn="0" w:oddVBand="0" w:evenVBand="0" w:oddHBand="0" w:evenHBand="0" w:firstRowFirstColumn="0" w:firstRowLastColumn="0" w:lastRowFirstColumn="0" w:lastRowLastColumn="0"/>
            </w:pPr>
          </w:p>
        </w:tc>
      </w:tr>
    </w:tbl>
    <w:p w14:paraId="0FB659AF" w14:textId="219F8CDA" w:rsidR="0092526E" w:rsidRDefault="006D00D2" w:rsidP="0092526E">
      <w:pPr>
        <w:pStyle w:val="Caption"/>
        <w:jc w:val="center"/>
      </w:pPr>
      <w:ins w:id="1913" w:author="Kelvin Ang" w:date="2014-11-09T11:59:00Z">
        <w:r>
          <w:br/>
        </w:r>
      </w:ins>
      <w:r w:rsidR="0092526E">
        <w:t xml:space="preserve">Table </w:t>
      </w:r>
      <w:ins w:id="1914" w:author="Kelvin Ang" w:date="2014-11-09T10:14:00Z">
        <w:r w:rsidR="00BC6930">
          <w:fldChar w:fldCharType="begin"/>
        </w:r>
        <w:r w:rsidR="00BC6930">
          <w:instrText xml:space="preserve"> SEQ Table \* ARABIC </w:instrText>
        </w:r>
      </w:ins>
      <w:r w:rsidR="00BC6930">
        <w:fldChar w:fldCharType="separate"/>
      </w:r>
      <w:ins w:id="1915" w:author="Kelvin Ang" w:date="2014-11-09T13:28:00Z">
        <w:r w:rsidR="00890E7B">
          <w:rPr>
            <w:noProof/>
          </w:rPr>
          <w:t>1</w:t>
        </w:r>
      </w:ins>
      <w:ins w:id="1916" w:author="Kelvin Ang" w:date="2014-11-09T10:14:00Z">
        <w:r w:rsidR="00BC6930">
          <w:fldChar w:fldCharType="end"/>
        </w:r>
      </w:ins>
      <w:del w:id="1917"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918" w:author="Kelvin Ang" w:date="2014-11-09T11:41:00Z">
        <w:r w:rsidR="009F28D0">
          <w:rPr>
            <w:noProof/>
          </w:rPr>
          <w:t>1</w:t>
        </w:r>
      </w:ins>
      <w:del w:id="1919" w:author="Kelvin Ang" w:date="2014-11-09T10:14:00Z">
        <w:r w:rsidR="0092526E" w:rsidDel="00BC6930">
          <w:rPr>
            <w:noProof/>
          </w:rPr>
          <w:delText>1</w:delText>
        </w:r>
        <w:r w:rsidR="00FD4795" w:rsidDel="00BC6930">
          <w:rPr>
            <w:noProof/>
          </w:rPr>
          <w:fldChar w:fldCharType="end"/>
        </w:r>
      </w:del>
      <w:r w:rsidR="0092526E">
        <w:t xml:space="preserve"> – </w:t>
      </w:r>
      <w:r w:rsidR="0092526E" w:rsidRPr="000177C9">
        <w:t xml:space="preserve">Interpreted </w:t>
      </w:r>
      <w:r w:rsidR="0092526E">
        <w:t xml:space="preserve">String </w:t>
      </w:r>
      <w:r w:rsidR="0092526E" w:rsidRPr="000177C9">
        <w:t>Conversion Process</w:t>
      </w:r>
      <w:ins w:id="1920" w:author="Kelvin Ang" w:date="2014-11-09T11:43:00Z">
        <w:r w:rsidR="002036DC">
          <w:t xml:space="preserve"> (</w:t>
        </w:r>
      </w:ins>
      <w:ins w:id="1921" w:author="Kelvin Ang" w:date="2014-11-09T11:44:00Z">
        <w:r w:rsidR="002036DC">
          <w:t>Abridged</w:t>
        </w:r>
      </w:ins>
      <w:ins w:id="1922" w:author="Kelvin Ang" w:date="2014-11-09T11:43:00Z">
        <w:r w:rsidR="002036DC">
          <w:t>)</w:t>
        </w:r>
      </w:ins>
    </w:p>
    <w:p w14:paraId="619B3DDA" w14:textId="4EAC1CD5" w:rsidR="0092526E" w:rsidRPr="000F6BFC" w:rsidRDefault="00CC5F57" w:rsidP="0092526E">
      <w:ins w:id="1923" w:author="Kelvin Ang" w:date="2014-11-09T11:39:00Z">
        <w:r>
          <w:t xml:space="preserve">The </w:t>
        </w:r>
        <w:r w:rsidRPr="00CC5F57">
          <w:rPr>
            <w:i/>
            <w:rPrChange w:id="1924" w:author="Kelvin Ang" w:date="2014-11-09T11:39:00Z">
              <w:rPr/>
            </w:rPrChange>
          </w:rPr>
          <w:t>Interpreted String</w:t>
        </w:r>
        <w:r>
          <w:t xml:space="preserve"> is generated by converting the </w:t>
        </w:r>
        <w:r w:rsidRPr="00CC5F57">
          <w:rPr>
            <w:i/>
            <w:rPrChange w:id="1925" w:author="Kelvin Ang" w:date="2014-11-09T11:39:00Z">
              <w:rPr/>
            </w:rPrChange>
          </w:rPr>
          <w:t>User Input</w:t>
        </w:r>
        <w:r>
          <w:t xml:space="preserve"> into an </w:t>
        </w:r>
        <w:r w:rsidRPr="00CC5F57">
          <w:rPr>
            <w:i/>
            <w:rPrChange w:id="1926" w:author="Kelvin Ang" w:date="2014-11-09T11:39:00Z">
              <w:rPr/>
            </w:rPrChange>
          </w:rPr>
          <w:t>Interpreted Input</w:t>
        </w:r>
        <w:r>
          <w:t xml:space="preserve"> and </w:t>
        </w:r>
        <w:r w:rsidRPr="00CC5F57">
          <w:rPr>
            <w:i/>
            <w:rPrChange w:id="1927" w:author="Kelvin Ang" w:date="2014-11-09T11:39:00Z">
              <w:rPr/>
            </w:rPrChange>
          </w:rPr>
          <w:t>Parsing Input</w:t>
        </w:r>
        <w:r>
          <w:t xml:space="preserve">, and then combining them afterwards. </w:t>
        </w:r>
      </w:ins>
      <w:del w:id="1928" w:author="Kelvin Ang" w:date="2014-11-09T11:39:00Z">
        <w:r w:rsidR="0092526E" w:rsidDel="00CC5F57">
          <w:delText xml:space="preserve">After the conversion process, the </w:delText>
        </w:r>
        <w:r w:rsidR="0092526E" w:rsidRPr="00340094" w:rsidDel="00CC5F57">
          <w:rPr>
            <w:i/>
          </w:rPr>
          <w:delText>Interpreted Input</w:delText>
        </w:r>
        <w:r w:rsidR="0092526E" w:rsidDel="00CC5F57">
          <w:delText xml:space="preserve"> is returned as t</w:delText>
        </w:r>
      </w:del>
      <w:ins w:id="1929" w:author="Kelvin Ang" w:date="2014-11-09T11:39:00Z">
        <w:r>
          <w:t>T</w:t>
        </w:r>
      </w:ins>
      <w:r w:rsidR="0092526E">
        <w:t xml:space="preserve">he </w:t>
      </w:r>
      <w:r w:rsidR="0092526E" w:rsidRPr="00340094">
        <w:rPr>
          <w:i/>
        </w:rPr>
        <w:t>Interpreted String</w:t>
      </w:r>
      <w:r w:rsidR="0092526E">
        <w:t xml:space="preserve"> </w:t>
      </w:r>
      <w:ins w:id="1930" w:author="Kelvin Ang" w:date="2014-11-09T11:40:00Z">
        <w:r>
          <w:t xml:space="preserve">is passed </w:t>
        </w:r>
      </w:ins>
      <w:r w:rsidR="0092526E" w:rsidRPr="000F6BFC">
        <w:t xml:space="preserve">to </w:t>
      </w:r>
      <w:r w:rsidR="0092526E" w:rsidRPr="007A6022">
        <w:rPr>
          <w:i/>
        </w:rPr>
        <w:t>TaskBuilder</w:t>
      </w:r>
      <w:r w:rsidR="0092526E" w:rsidRPr="000F6BFC">
        <w:t xml:space="preserve"> and </w:t>
      </w:r>
      <w:del w:id="1931" w:author="Kelvin Ang" w:date="2014-11-09T11:40:00Z">
        <w:r w:rsidR="0092526E" w:rsidRPr="000F6BFC" w:rsidDel="00CC5F57">
          <w:delText xml:space="preserve">stored as the </w:delText>
        </w:r>
      </w:del>
      <w:ins w:id="1932" w:author="Kelvin Ang" w:date="2014-11-09T11:40:00Z">
        <w:r>
          <w:t xml:space="preserve">used to instantiate a </w:t>
        </w:r>
      </w:ins>
      <w:r w:rsidR="0092526E" w:rsidRPr="007A6022">
        <w:rPr>
          <w:i/>
        </w:rPr>
        <w:t>Task</w:t>
      </w:r>
      <w:del w:id="1933" w:author="Kelvin Ang" w:date="2014-11-09T11:40:00Z">
        <w:r w:rsidR="0092526E" w:rsidRPr="007A6022" w:rsidDel="00CC5F57">
          <w:rPr>
            <w:i/>
          </w:rPr>
          <w:delText>’s</w:delText>
        </w:r>
        <w:r w:rsidR="0092526E" w:rsidRPr="000F6BFC" w:rsidDel="00CC5F57">
          <w:delText xml:space="preserve"> Description</w:delText>
        </w:r>
      </w:del>
      <w:r w:rsidR="0092526E" w:rsidRPr="000F6BFC">
        <w:t xml:space="preserve">. Whenever the </w:t>
      </w:r>
      <w:r w:rsidR="0092526E" w:rsidRPr="007A6022">
        <w:rPr>
          <w:rFonts w:ascii="Consolas" w:hAnsi="Consolas" w:cs="Consolas"/>
          <w:sz w:val="20"/>
          <w:szCs w:val="20"/>
        </w:rPr>
        <w:t>getDescription()</w:t>
      </w:r>
      <w:r w:rsidR="0092526E" w:rsidRPr="000F6BFC">
        <w:t xml:space="preserve"> method of the </w:t>
      </w:r>
      <w:r w:rsidR="0092526E" w:rsidRPr="007A6022">
        <w:rPr>
          <w:i/>
        </w:rPr>
        <w:t>Task</w:t>
      </w:r>
      <w:r w:rsidR="0092526E" w:rsidRPr="000F6BFC">
        <w:t xml:space="preserve"> is called, </w:t>
      </w:r>
      <w:del w:id="1934" w:author="Kelvin Ang" w:date="2014-11-09T11:40:00Z">
        <w:r w:rsidR="0092526E" w:rsidRPr="000F6BFC" w:rsidDel="00CC5F57">
          <w:delText xml:space="preserve">it uses the </w:delText>
        </w:r>
        <w:r w:rsidR="0092526E" w:rsidRPr="007A6022" w:rsidDel="00CC5F57">
          <w:rPr>
            <w:i/>
          </w:rPr>
          <w:delText>TaskCatalystCommons</w:delText>
        </w:r>
        <w:r w:rsidR="0092526E" w:rsidDel="00CC5F57">
          <w:delText xml:space="preserve"> library to convert </w:delText>
        </w:r>
      </w:del>
      <w:r w:rsidR="0092526E">
        <w:t>it</w:t>
      </w:r>
      <w:ins w:id="1935" w:author="Kelvin Ang" w:date="2014-11-09T11:40:00Z">
        <w:r>
          <w:t xml:space="preserve"> is converted</w:t>
        </w:r>
      </w:ins>
      <w:r w:rsidR="0092526E">
        <w:t xml:space="preserve"> into a </w:t>
      </w:r>
      <w:r w:rsidR="0092526E" w:rsidRPr="00CC5F57">
        <w:rPr>
          <w:i/>
          <w:rPrChange w:id="1936" w:author="Kelvin Ang" w:date="2014-11-09T11:40:00Z">
            <w:rPr/>
          </w:rPrChange>
        </w:rPr>
        <w:t>Display String</w:t>
      </w:r>
      <w:r w:rsidR="0092526E">
        <w:t>.</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Change w:id="1937" w:author="Kelvin Ang" w:date="2014-11-09T11:43:00Z">
          <w:tblPr>
            <w:tblStyle w:val="TableGrid"/>
            <w:tblW w:w="0" w:type="auto"/>
            <w:tblLook w:val="04A0" w:firstRow="1" w:lastRow="0" w:firstColumn="1" w:lastColumn="0" w:noHBand="0" w:noVBand="1"/>
          </w:tblPr>
        </w:tblPrChange>
      </w:tblPr>
      <w:tblGrid>
        <w:gridCol w:w="828"/>
        <w:gridCol w:w="8748"/>
        <w:tblGridChange w:id="1938">
          <w:tblGrid>
            <w:gridCol w:w="9350"/>
            <w:gridCol w:w="9350"/>
          </w:tblGrid>
        </w:tblGridChange>
      </w:tblGrid>
      <w:tr w:rsidR="002A2A53" w:rsidRPr="000F6BFC" w14:paraId="01CAD835" w14:textId="79B2F10C" w:rsidTr="00ED51E6">
        <w:tc>
          <w:tcPr>
            <w:tcW w:w="828" w:type="dxa"/>
            <w:tcPrChange w:id="1939" w:author="Kelvin Ang" w:date="2014-11-09T11:43:00Z">
              <w:tcPr>
                <w:tcW w:w="9350" w:type="dxa"/>
              </w:tcPr>
            </w:tcPrChange>
          </w:tcPr>
          <w:p w14:paraId="1BA0C5A4" w14:textId="73684E54" w:rsidR="002A2A53" w:rsidRPr="002A2A53" w:rsidRDefault="002A2A53" w:rsidP="000F5FA9">
            <w:pPr>
              <w:rPr>
                <w:b/>
                <w:rPrChange w:id="1940" w:author="Kelvin Ang" w:date="2014-11-09T11:42:00Z">
                  <w:rPr/>
                </w:rPrChange>
              </w:rPr>
            </w:pPr>
            <w:ins w:id="1941" w:author="Kelvin Ang" w:date="2014-11-09T11:42:00Z">
              <w:r w:rsidRPr="002A2A53">
                <w:rPr>
                  <w:b/>
                  <w:rPrChange w:id="1942" w:author="Kelvin Ang" w:date="2014-11-09T11:42:00Z">
                    <w:rPr/>
                  </w:rPrChange>
                </w:rPr>
                <w:t xml:space="preserve">Note: </w:t>
              </w:r>
            </w:ins>
            <w:del w:id="1943" w:author="Kelvin Ang" w:date="2014-11-09T11:42:00Z">
              <w:r w:rsidRPr="002A2A53" w:rsidDel="002A2A53">
                <w:rPr>
                  <w:b/>
                  <w:rPrChange w:id="1944" w:author="Kelvin Ang" w:date="2014-11-09T11:42:00Z">
                    <w:rPr/>
                  </w:rPrChange>
                </w:rPr>
                <w:delText>Note: Square brackets are used to exclude text from processing, while curly braces are used to denote date and time information.</w:delText>
              </w:r>
            </w:del>
          </w:p>
        </w:tc>
        <w:tc>
          <w:tcPr>
            <w:tcW w:w="8748" w:type="dxa"/>
            <w:tcPrChange w:id="1945" w:author="Kelvin Ang" w:date="2014-11-09T11:43:00Z">
              <w:tcPr>
                <w:tcW w:w="9350" w:type="dxa"/>
              </w:tcPr>
            </w:tcPrChange>
          </w:tcPr>
          <w:p w14:paraId="60D6476D" w14:textId="284ECE00" w:rsidR="002A2A53" w:rsidRPr="000F6BFC" w:rsidDel="002A2A53" w:rsidRDefault="002A2A53" w:rsidP="000F5FA9">
            <w:pPr>
              <w:rPr>
                <w:ins w:id="1946" w:author="Kelvin Ang" w:date="2014-11-09T11:42:00Z"/>
              </w:rPr>
            </w:pPr>
            <w:ins w:id="1947" w:author="Kelvin Ang" w:date="2014-11-09T11:42:00Z">
              <w:r w:rsidRPr="000F6BFC">
                <w:t>Sq</w:t>
              </w:r>
              <w:r>
                <w:t>uare brackets are used to exclude text from processing</w:t>
              </w:r>
              <w:r w:rsidRPr="000F6BFC">
                <w:t>, while curly braces are used to denote date and time information.</w:t>
              </w:r>
            </w:ins>
          </w:p>
        </w:tc>
      </w:tr>
    </w:tbl>
    <w:p w14:paraId="7C928A9C" w14:textId="00EB4AAC" w:rsidR="009445A9" w:rsidRDefault="0092526E" w:rsidP="0092526E">
      <w:pPr>
        <w:rPr>
          <w:ins w:id="1948" w:author="Kelvin Ang" w:date="2014-11-09T11:57:00Z"/>
        </w:rPr>
      </w:pPr>
      <w:del w:id="1949" w:author="Kelvin Ang" w:date="2014-11-09T11:59:00Z">
        <w:r w:rsidDel="006D00D2">
          <w:br/>
        </w:r>
      </w:del>
    </w:p>
    <w:p w14:paraId="1A111B49" w14:textId="26255DAC" w:rsidR="0092526E" w:rsidRPr="000F6BFC" w:rsidRDefault="009445A9" w:rsidP="0092526E">
      <w:ins w:id="1950" w:author="Kelvin Ang" w:date="2014-11-09T11:57:00Z">
        <w:r>
          <w:br w:type="page"/>
        </w:r>
      </w:ins>
      <w:r w:rsidR="0092526E" w:rsidRPr="000F6BFC">
        <w:lastRenderedPageBreak/>
        <w:t xml:space="preserve">The process of converting an </w:t>
      </w:r>
      <w:r w:rsidR="0092526E" w:rsidRPr="002A4C03">
        <w:rPr>
          <w:i/>
          <w:rPrChange w:id="1951" w:author="Kelvin Ang" w:date="2014-11-09T11:43:00Z">
            <w:rPr/>
          </w:rPrChange>
        </w:rPr>
        <w:t>Interpreted String</w:t>
      </w:r>
      <w:r w:rsidR="0092526E">
        <w:t xml:space="preserve"> </w:t>
      </w:r>
      <w:r w:rsidR="0092526E" w:rsidRPr="000F6BFC">
        <w:t xml:space="preserve">to a </w:t>
      </w:r>
      <w:r w:rsidR="0092526E" w:rsidRPr="002A4C03">
        <w:rPr>
          <w:i/>
          <w:rPrChange w:id="1952" w:author="Kelvin Ang" w:date="2014-11-09T11:43:00Z">
            <w:rPr/>
          </w:rPrChange>
        </w:rPr>
        <w:t>Display String</w:t>
      </w:r>
      <w:r w:rsidR="0092526E" w:rsidRPr="000F6BFC">
        <w:t xml:space="preserve"> </w:t>
      </w:r>
      <w:del w:id="1953" w:author="Kelvin Ang" w:date="2014-11-09T12:05:00Z">
        <w:r w:rsidR="0092526E" w:rsidRPr="000F6BFC" w:rsidDel="00481A3C">
          <w:delText xml:space="preserve">for displaying </w:delText>
        </w:r>
      </w:del>
      <w:r w:rsidR="0092526E" w:rsidRPr="000F6BFC">
        <w:t>is shown</w:t>
      </w:r>
      <w:ins w:id="1954" w:author="Kelvin Ang" w:date="2014-11-09T12:05:00Z">
        <w:r w:rsidR="00481A3C">
          <w:t xml:space="preserve"> in </w:t>
        </w:r>
        <w:r w:rsidR="00481A3C" w:rsidRPr="00481A3C">
          <w:rPr>
            <w:b/>
            <w:rPrChange w:id="1955" w:author="Kelvin Ang" w:date="2014-11-09T12:05:00Z">
              <w:rPr/>
            </w:rPrChange>
          </w:rPr>
          <w:t>Table 2</w:t>
        </w:r>
        <w:r w:rsidR="00481A3C">
          <w:t>.</w:t>
        </w:r>
      </w:ins>
      <w:del w:id="1956" w:author="Kelvin Ang" w:date="2014-11-09T12:05:00Z">
        <w:r w:rsidR="0092526E" w:rsidRPr="000F6BFC" w:rsidDel="00481A3C">
          <w:delText xml:space="preserve"> below:</w:delText>
        </w:r>
      </w:del>
    </w:p>
    <w:tbl>
      <w:tblPr>
        <w:tblStyle w:val="GridTable4-Accent51"/>
        <w:tblW w:w="9355" w:type="dxa"/>
        <w:tblLook w:val="04A0" w:firstRow="1" w:lastRow="0" w:firstColumn="1" w:lastColumn="0" w:noHBand="0" w:noVBand="1"/>
      </w:tblPr>
      <w:tblGrid>
        <w:gridCol w:w="4585"/>
        <w:gridCol w:w="4770"/>
      </w:tblGrid>
      <w:tr w:rsidR="0092526E" w:rsidRPr="000F6BFC" w14:paraId="7A21302B" w14:textId="77777777" w:rsidTr="000F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D507B2A" w14:textId="77777777" w:rsidR="0092526E" w:rsidRPr="000F6BFC" w:rsidRDefault="0092526E" w:rsidP="000F5FA9">
            <w:r w:rsidRPr="000F6BFC">
              <w:t>Process</w:t>
            </w:r>
          </w:p>
        </w:tc>
        <w:tc>
          <w:tcPr>
            <w:tcW w:w="4770" w:type="dxa"/>
          </w:tcPr>
          <w:p w14:paraId="3391C437" w14:textId="77777777" w:rsidR="0092526E" w:rsidRPr="000F6BFC" w:rsidRDefault="0092526E" w:rsidP="000F5FA9">
            <w:pPr>
              <w:cnfStyle w:val="100000000000" w:firstRow="1" w:lastRow="0" w:firstColumn="0" w:lastColumn="0" w:oddVBand="0" w:evenVBand="0" w:oddHBand="0" w:evenHBand="0" w:firstRowFirstColumn="0" w:firstRowLastColumn="0" w:lastRowFirstColumn="0" w:lastRowLastColumn="0"/>
            </w:pPr>
            <w:r>
              <w:t>Display String</w:t>
            </w:r>
          </w:p>
        </w:tc>
      </w:tr>
      <w:tr w:rsidR="0092526E" w:rsidRPr="000F6BFC" w14:paraId="51290BC0"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641D8AE" w14:textId="77777777" w:rsidR="0092526E" w:rsidRPr="00CD4FB7" w:rsidRDefault="0092526E" w:rsidP="000F5FA9">
            <w:pPr>
              <w:rPr>
                <w:b w:val="0"/>
              </w:rPr>
            </w:pPr>
            <w:r w:rsidRPr="00CD4FB7">
              <w:rPr>
                <w:b w:val="0"/>
              </w:rPr>
              <w:t xml:space="preserve">Original </w:t>
            </w:r>
            <w:r w:rsidRPr="00B810C0">
              <w:rPr>
                <w:i/>
                <w:rPrChange w:id="1957" w:author="Kelvin Ang" w:date="2014-11-09T20:47:00Z">
                  <w:rPr/>
                </w:rPrChange>
              </w:rPr>
              <w:t>Interpreted String</w:t>
            </w:r>
          </w:p>
        </w:tc>
        <w:tc>
          <w:tcPr>
            <w:tcW w:w="4770" w:type="dxa"/>
          </w:tcPr>
          <w:p w14:paraId="07227D2E" w14:textId="77777777" w:rsidR="0092526E" w:rsidRPr="000F6BFC" w:rsidRDefault="0092526E" w:rsidP="000F5FA9">
            <w:pPr>
              <w:cnfStyle w:val="000000100000" w:firstRow="0" w:lastRow="0" w:firstColumn="0" w:lastColumn="0" w:oddVBand="0" w:evenVBand="0" w:oddHBand="1" w:evenHBand="0" w:firstRowFirstColumn="0" w:firstRowLastColumn="0" w:lastRowFirstColumn="0" w:lastRowLastColumn="0"/>
            </w:pPr>
            <w:r w:rsidRPr="000F6BFC">
              <w:t>Meet client in [MR5] {12 Oct 2014 05:00 PM} to {12 Oct 2014 06:00 PM}. Phone number [91234567].</w:t>
            </w:r>
          </w:p>
        </w:tc>
      </w:tr>
      <w:tr w:rsidR="0092526E" w:rsidRPr="000F6BFC" w14:paraId="007FEE22" w14:textId="77777777" w:rsidTr="000F5FA9">
        <w:tc>
          <w:tcPr>
            <w:cnfStyle w:val="001000000000" w:firstRow="0" w:lastRow="0" w:firstColumn="1" w:lastColumn="0" w:oddVBand="0" w:evenVBand="0" w:oddHBand="0" w:evenHBand="0" w:firstRowFirstColumn="0" w:firstRowLastColumn="0" w:lastRowFirstColumn="0" w:lastRowLastColumn="0"/>
            <w:tcW w:w="4585" w:type="dxa"/>
          </w:tcPr>
          <w:p w14:paraId="2EB4ADE0" w14:textId="77777777" w:rsidR="0092526E" w:rsidRPr="00CD4FB7" w:rsidRDefault="0092526E" w:rsidP="000F5FA9">
            <w:pPr>
              <w:rPr>
                <w:b w:val="0"/>
              </w:rPr>
            </w:pPr>
            <w:r w:rsidRPr="00CD4FB7">
              <w:rPr>
                <w:b w:val="0"/>
              </w:rPr>
              <w:t>Parse items in brackets and replace them with relative dates.</w:t>
            </w:r>
          </w:p>
        </w:tc>
        <w:tc>
          <w:tcPr>
            <w:tcW w:w="4770" w:type="dxa"/>
          </w:tcPr>
          <w:p w14:paraId="647F3E25" w14:textId="77777777" w:rsidR="0092526E" w:rsidRPr="000F6BFC" w:rsidRDefault="0092526E" w:rsidP="000F5FA9">
            <w:pPr>
              <w:cnfStyle w:val="000000000000" w:firstRow="0" w:lastRow="0" w:firstColumn="0" w:lastColumn="0" w:oddVBand="0" w:evenVBand="0" w:oddHBand="0" w:evenHBand="0" w:firstRowFirstColumn="0" w:firstRowLastColumn="0" w:lastRowFirstColumn="0" w:lastRowLastColumn="0"/>
            </w:pPr>
            <w:r w:rsidRPr="000F6BFC">
              <w:t>Meet client in [MR5] {today 5PM} to {6PM}. Phone number [91234567].</w:t>
            </w:r>
          </w:p>
        </w:tc>
      </w:tr>
      <w:tr w:rsidR="0092526E" w:rsidRPr="000F6BFC" w14:paraId="1229072E" w14:textId="77777777" w:rsidTr="000F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6DF35EA" w14:textId="77777777" w:rsidR="0092526E" w:rsidRPr="00CD4FB7" w:rsidRDefault="0092526E" w:rsidP="000F5FA9">
            <w:pPr>
              <w:rPr>
                <w:b w:val="0"/>
              </w:rPr>
            </w:pPr>
            <w:r w:rsidRPr="00CD4FB7">
              <w:rPr>
                <w:b w:val="0"/>
              </w:rPr>
              <w:t>Remove all square brackets and curly braces.</w:t>
            </w:r>
          </w:p>
        </w:tc>
        <w:tc>
          <w:tcPr>
            <w:tcW w:w="4770" w:type="dxa"/>
          </w:tcPr>
          <w:p w14:paraId="7C242840" w14:textId="77777777" w:rsidR="0092526E" w:rsidRPr="000F6BFC" w:rsidRDefault="0092526E" w:rsidP="000F5FA9">
            <w:pPr>
              <w:keepNext/>
              <w:cnfStyle w:val="000000100000" w:firstRow="0" w:lastRow="0" w:firstColumn="0" w:lastColumn="0" w:oddVBand="0" w:evenVBand="0" w:oddHBand="1" w:evenHBand="0" w:firstRowFirstColumn="0" w:firstRowLastColumn="0" w:lastRowFirstColumn="0" w:lastRowLastColumn="0"/>
            </w:pPr>
            <w:r w:rsidRPr="000F6BFC">
              <w:t>Meet client in MR5 today 5PM to 6PM. Phone number 91234567.</w:t>
            </w:r>
          </w:p>
        </w:tc>
      </w:tr>
    </w:tbl>
    <w:p w14:paraId="4B0520CA" w14:textId="206018AE" w:rsidR="0092526E" w:rsidRDefault="006D00D2" w:rsidP="0092526E">
      <w:pPr>
        <w:pStyle w:val="Caption"/>
        <w:jc w:val="center"/>
      </w:pPr>
      <w:ins w:id="1958" w:author="Kelvin Ang" w:date="2014-11-09T11:59:00Z">
        <w:r>
          <w:br/>
        </w:r>
      </w:ins>
      <w:r w:rsidR="0092526E">
        <w:t xml:space="preserve">Table </w:t>
      </w:r>
      <w:ins w:id="1959" w:author="Kelvin Ang" w:date="2014-11-09T10:14:00Z">
        <w:r w:rsidR="00BC6930">
          <w:fldChar w:fldCharType="begin"/>
        </w:r>
        <w:r w:rsidR="00BC6930">
          <w:instrText xml:space="preserve"> SEQ Table \* ARABIC </w:instrText>
        </w:r>
      </w:ins>
      <w:r w:rsidR="00BC6930">
        <w:fldChar w:fldCharType="separate"/>
      </w:r>
      <w:ins w:id="1960" w:author="Kelvin Ang" w:date="2014-11-09T13:28:00Z">
        <w:r w:rsidR="00890E7B">
          <w:rPr>
            <w:noProof/>
          </w:rPr>
          <w:t>2</w:t>
        </w:r>
      </w:ins>
      <w:ins w:id="1961" w:author="Kelvin Ang" w:date="2014-11-09T10:14:00Z">
        <w:r w:rsidR="00BC6930">
          <w:fldChar w:fldCharType="end"/>
        </w:r>
      </w:ins>
      <w:del w:id="1962" w:author="Kelvin Ang" w:date="2014-11-09T10:14:00Z">
        <w:r w:rsidR="00FD4795" w:rsidDel="00BC6930">
          <w:fldChar w:fldCharType="begin"/>
        </w:r>
        <w:r w:rsidR="00FD4795" w:rsidDel="00BC6930">
          <w:delInstrText xml:space="preserve"> SEQ Table \* ARABIC </w:delInstrText>
        </w:r>
        <w:r w:rsidR="00FD4795" w:rsidDel="00BC6930">
          <w:fldChar w:fldCharType="separate"/>
        </w:r>
      </w:del>
      <w:ins w:id="1963" w:author="Kelvin Ang" w:date="2014-11-09T11:41:00Z">
        <w:r w:rsidR="009F28D0">
          <w:rPr>
            <w:noProof/>
          </w:rPr>
          <w:t>2</w:t>
        </w:r>
      </w:ins>
      <w:del w:id="1964" w:author="Kelvin Ang" w:date="2014-11-09T10:14:00Z">
        <w:r w:rsidR="0092526E" w:rsidDel="00BC6930">
          <w:rPr>
            <w:noProof/>
          </w:rPr>
          <w:delText>2</w:delText>
        </w:r>
        <w:r w:rsidR="00FD4795" w:rsidDel="00BC6930">
          <w:rPr>
            <w:noProof/>
          </w:rPr>
          <w:fldChar w:fldCharType="end"/>
        </w:r>
      </w:del>
      <w:r w:rsidR="0092526E">
        <w:t xml:space="preserve"> – Display String Conversion Process</w:t>
      </w:r>
      <w:ins w:id="1965" w:author="Kelvin Ang" w:date="2014-11-09T11:43:00Z">
        <w:r w:rsidR="002036DC">
          <w:t xml:space="preserve"> (Abridged)</w:t>
        </w:r>
      </w:ins>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828"/>
      </w:tblGrid>
      <w:tr w:rsidR="0010102A" w:rsidDel="00B52A3C" w14:paraId="6FDA610F" w14:textId="6930E254" w:rsidTr="0010102A">
        <w:trPr>
          <w:del w:id="1966" w:author="Kelvin Ang" w:date="2014-11-09T12:03:00Z"/>
        </w:trPr>
        <w:tc>
          <w:tcPr>
            <w:tcW w:w="828" w:type="dxa"/>
          </w:tcPr>
          <w:p w14:paraId="1EC7BE40" w14:textId="42A0AB89" w:rsidR="0010102A" w:rsidRPr="0010102A" w:rsidDel="00B52A3C" w:rsidRDefault="0010102A" w:rsidP="000F5FA9">
            <w:pPr>
              <w:rPr>
                <w:del w:id="1967" w:author="Kelvin Ang" w:date="2014-11-09T12:03:00Z"/>
                <w:b/>
                <w:rPrChange w:id="1968" w:author="Kelvin Ang" w:date="2014-11-09T11:44:00Z">
                  <w:rPr>
                    <w:del w:id="1969" w:author="Kelvin Ang" w:date="2014-11-09T12:03:00Z"/>
                  </w:rPr>
                </w:rPrChange>
              </w:rPr>
            </w:pPr>
            <w:del w:id="1970" w:author="Kelvin Ang" w:date="2014-11-09T11:44:00Z">
              <w:r w:rsidRPr="0010102A" w:rsidDel="0010102A">
                <w:rPr>
                  <w:b/>
                  <w:rPrChange w:id="1971" w:author="Kelvin Ang" w:date="2014-11-09T11:44:00Z">
                    <w:rPr/>
                  </w:rPrChange>
                </w:rPr>
                <w:delText>Note: There is a variant of Display String available that does not have date/time information embedded in the description.</w:delText>
              </w:r>
            </w:del>
          </w:p>
        </w:tc>
      </w:tr>
    </w:tbl>
    <w:p w14:paraId="27CA650D" w14:textId="39B2FE96" w:rsidR="0092526E" w:rsidRDefault="0092526E" w:rsidP="0092526E">
      <w:del w:id="1972" w:author="Kelvin Ang" w:date="2014-11-09T12:03:00Z">
        <w:r w:rsidDel="00B52A3C">
          <w:br/>
        </w:r>
      </w:del>
      <w:r>
        <w:t>W</w:t>
      </w:r>
      <w:r w:rsidRPr="000F6BFC">
        <w:t xml:space="preserve">hen there </w:t>
      </w:r>
      <w:r>
        <w:t>are</w:t>
      </w:r>
      <w:r w:rsidRPr="000F6BFC">
        <w:t xml:space="preserve"> more than one date in a sentence, the following code snippet </w:t>
      </w:r>
      <w:ins w:id="1973" w:author="Kelvin Ang" w:date="2014-11-09T13:28:00Z">
        <w:r w:rsidR="00890E7B">
          <w:t xml:space="preserve">in </w:t>
        </w:r>
        <w:r w:rsidR="00890E7B" w:rsidRPr="00890E7B">
          <w:rPr>
            <w:b/>
            <w:rPrChange w:id="1974" w:author="Kelvin Ang" w:date="2014-11-09T13:28:00Z">
              <w:rPr/>
            </w:rPrChange>
          </w:rPr>
          <w:t>Figure 12</w:t>
        </w:r>
        <w:r w:rsidR="00890E7B">
          <w:t xml:space="preserve"> </w:t>
        </w:r>
      </w:ins>
      <w:r w:rsidRPr="000F6BFC">
        <w:t>is used by the conversion process</w:t>
      </w:r>
      <w:ins w:id="1975" w:author="Kelvin Ang" w:date="2014-11-09T13:29:00Z">
        <w:r w:rsidR="00890E7B">
          <w:t xml:space="preserve"> </w:t>
        </w:r>
      </w:ins>
      <w:del w:id="1976" w:author="Kelvin Ang" w:date="2014-11-09T13:29:00Z">
        <w:r w:rsidRPr="000F6BFC" w:rsidDel="00890E7B">
          <w:delText xml:space="preserve"> </w:delText>
        </w:r>
      </w:del>
      <w:r w:rsidRPr="000F6BFC">
        <w:t xml:space="preserve">to </w:t>
      </w:r>
      <w:del w:id="1977" w:author="Kelvin Ang" w:date="2014-11-09T13:28:00Z">
        <w:r w:rsidRPr="000F6BFC" w:rsidDel="00890E7B">
          <w:delText xml:space="preserve">determine </w:delText>
        </w:r>
      </w:del>
      <w:ins w:id="1978" w:author="Kelvin Ang" w:date="2014-11-09T13:28:00Z">
        <w:r w:rsidR="00890E7B">
          <w:t>display</w:t>
        </w:r>
        <w:r w:rsidR="00890E7B" w:rsidRPr="000F6BFC">
          <w:t xml:space="preserve"> </w:t>
        </w:r>
      </w:ins>
      <w:r w:rsidRPr="000F6BFC">
        <w:t>relative dates and ensure that there is no repeated information (i.e. “</w:t>
      </w:r>
      <w:r w:rsidRPr="006A70DD">
        <w:rPr>
          <w:rFonts w:ascii="Consolas" w:hAnsi="Consolas" w:cs="Consolas"/>
          <w:sz w:val="20"/>
          <w:szCs w:val="20"/>
          <w:rPrChange w:id="1979" w:author="Kelvin Ang" w:date="2014-11-09T12:01:00Z">
            <w:rPr/>
          </w:rPrChange>
        </w:rPr>
        <w:t>Saturday 5PM to Saturday 6PM</w:t>
      </w:r>
      <w:r w:rsidRPr="000F6BFC">
        <w:t>” instead of “</w:t>
      </w:r>
      <w:r w:rsidRPr="006A70DD">
        <w:rPr>
          <w:rFonts w:ascii="Consolas" w:hAnsi="Consolas" w:cs="Consolas"/>
          <w:sz w:val="20"/>
          <w:szCs w:val="20"/>
          <w:rPrChange w:id="1980" w:author="Kelvin Ang" w:date="2014-11-09T12:01:00Z">
            <w:rPr/>
          </w:rPrChange>
        </w:rPr>
        <w:t>Saturday 5PM to 6PM</w:t>
      </w:r>
      <w:r w:rsidRPr="000F6BFC">
        <w:t>”).</w:t>
      </w:r>
      <w:r>
        <w:t xml:space="preserve"> Whether the date or time should be shown is determined by looking at the previous and next date in the sentence.</w:t>
      </w:r>
    </w:p>
    <w:tbl>
      <w:tblPr>
        <w:tblStyle w:val="TableGrid"/>
        <w:tblW w:w="0" w:type="auto"/>
        <w:tblLook w:val="04A0" w:firstRow="1" w:lastRow="0" w:firstColumn="1" w:lastColumn="0" w:noHBand="0" w:noVBand="1"/>
      </w:tblPr>
      <w:tblGrid>
        <w:gridCol w:w="9350"/>
      </w:tblGrid>
      <w:tr w:rsidR="0092526E" w:rsidRPr="000F6BFC" w14:paraId="411E8316" w14:textId="77777777" w:rsidTr="000F5FA9">
        <w:tc>
          <w:tcPr>
            <w:tcW w:w="9350" w:type="dxa"/>
          </w:tcPr>
          <w:p w14:paraId="6FE868CF" w14:textId="77777777" w:rsidR="007958DE" w:rsidRPr="00B52A3C" w:rsidRDefault="007958DE" w:rsidP="007958DE">
            <w:pPr>
              <w:spacing w:line="240" w:lineRule="auto"/>
              <w:contextualSpacing/>
              <w:rPr>
                <w:rFonts w:ascii="Consolas" w:hAnsi="Consolas" w:cs="Consolas"/>
                <w:sz w:val="20"/>
                <w:szCs w:val="20"/>
                <w:rPrChange w:id="1981" w:author="Kelvin Ang" w:date="2014-11-09T12:03:00Z">
                  <w:rPr/>
                </w:rPrChange>
              </w:rPr>
            </w:pPr>
            <w:r w:rsidRPr="00B52A3C">
              <w:rPr>
                <w:rFonts w:ascii="Consolas" w:hAnsi="Consolas" w:cs="Consolas"/>
                <w:b/>
                <w:bCs/>
                <w:color w:val="7F0055"/>
                <w:sz w:val="20"/>
                <w:szCs w:val="20"/>
                <w:rPrChange w:id="1982" w:author="Kelvin Ang" w:date="2014-11-09T12:03:00Z">
                  <w:rPr>
                    <w:b/>
                    <w:bCs/>
                    <w:color w:val="7F0055"/>
                  </w:rPr>
                </w:rPrChange>
              </w:rPr>
              <w:t>if</w:t>
            </w:r>
            <w:r w:rsidRPr="00B52A3C">
              <w:rPr>
                <w:rFonts w:ascii="Consolas" w:hAnsi="Consolas" w:cs="Consolas"/>
                <w:color w:val="000000"/>
                <w:sz w:val="20"/>
                <w:szCs w:val="20"/>
                <w:rPrChange w:id="1983" w:author="Kelvin Ang" w:date="2014-11-09T12:03:00Z">
                  <w:rPr>
                    <w:color w:val="000000"/>
                  </w:rPr>
                </w:rPrChange>
              </w:rPr>
              <w:t xml:space="preserve"> (</w:t>
            </w:r>
            <w:r w:rsidRPr="00B52A3C">
              <w:rPr>
                <w:rFonts w:ascii="Consolas" w:hAnsi="Consolas" w:cs="Consolas"/>
                <w:sz w:val="20"/>
                <w:szCs w:val="20"/>
                <w:rPrChange w:id="1984" w:author="Kelvin Ang" w:date="2014-11-09T12:03:00Z">
                  <w:rPr/>
                </w:rPrChange>
              </w:rPr>
              <w:t>isShowDate</w:t>
            </w:r>
            <w:r w:rsidRPr="00B52A3C">
              <w:rPr>
                <w:rFonts w:ascii="Consolas" w:hAnsi="Consolas" w:cs="Consolas"/>
                <w:color w:val="000000"/>
                <w:sz w:val="20"/>
                <w:szCs w:val="20"/>
                <w:rPrChange w:id="1985" w:author="Kelvin Ang" w:date="2014-11-09T12:03:00Z">
                  <w:rPr>
                    <w:color w:val="000000"/>
                  </w:rPr>
                </w:rPrChange>
              </w:rPr>
              <w:t>) {</w:t>
            </w:r>
          </w:p>
          <w:p w14:paraId="4209BEF1" w14:textId="77777777" w:rsidR="007958DE" w:rsidRPr="00B52A3C" w:rsidRDefault="007958DE" w:rsidP="007958DE">
            <w:pPr>
              <w:spacing w:line="240" w:lineRule="auto"/>
              <w:contextualSpacing/>
              <w:rPr>
                <w:rFonts w:ascii="Consolas" w:hAnsi="Consolas" w:cs="Consolas"/>
                <w:sz w:val="20"/>
                <w:szCs w:val="20"/>
                <w:rPrChange w:id="1986" w:author="Kelvin Ang" w:date="2014-11-09T12:03:00Z">
                  <w:rPr/>
                </w:rPrChange>
              </w:rPr>
            </w:pPr>
            <w:r w:rsidRPr="00B52A3C">
              <w:rPr>
                <w:rFonts w:ascii="Consolas" w:hAnsi="Consolas" w:cs="Consolas"/>
                <w:color w:val="000000"/>
                <w:sz w:val="20"/>
                <w:szCs w:val="20"/>
                <w:rPrChange w:id="1987" w:author="Kelvin Ang" w:date="2014-11-09T12:03:00Z">
                  <w:rPr>
                    <w:color w:val="000000"/>
                  </w:rPr>
                </w:rPrChange>
              </w:rPr>
              <w:tab/>
            </w:r>
            <w:r w:rsidRPr="00B52A3C">
              <w:rPr>
                <w:rFonts w:ascii="Consolas" w:hAnsi="Consolas" w:cs="Consolas"/>
                <w:b/>
                <w:bCs/>
                <w:color w:val="7F0055"/>
                <w:sz w:val="20"/>
                <w:szCs w:val="20"/>
                <w:rPrChange w:id="1988" w:author="Kelvin Ang" w:date="2014-11-09T12:03:00Z">
                  <w:rPr>
                    <w:b/>
                    <w:bCs/>
                    <w:color w:val="7F0055"/>
                  </w:rPr>
                </w:rPrChange>
              </w:rPr>
              <w:t>if</w:t>
            </w:r>
            <w:r w:rsidRPr="00B52A3C">
              <w:rPr>
                <w:rFonts w:ascii="Consolas" w:hAnsi="Consolas" w:cs="Consolas"/>
                <w:color w:val="000000"/>
                <w:sz w:val="20"/>
                <w:szCs w:val="20"/>
                <w:rPrChange w:id="1989" w:author="Kelvin Ang" w:date="2014-11-09T12:03:00Z">
                  <w:rPr>
                    <w:color w:val="000000"/>
                  </w:rPr>
                </w:rPrChange>
              </w:rPr>
              <w:t xml:space="preserve"> (</w:t>
            </w:r>
            <w:r w:rsidRPr="00B52A3C">
              <w:rPr>
                <w:rFonts w:ascii="Consolas" w:hAnsi="Consolas" w:cs="Consolas"/>
                <w:i/>
                <w:iCs/>
                <w:color w:val="000000"/>
                <w:sz w:val="20"/>
                <w:szCs w:val="20"/>
                <w:rPrChange w:id="1990" w:author="Kelvin Ang" w:date="2014-11-09T12:03:00Z">
                  <w:rPr>
                    <w:i/>
                    <w:iCs/>
                    <w:color w:val="000000"/>
                  </w:rPr>
                </w:rPrChange>
              </w:rPr>
              <w:t>isYesterday</w:t>
            </w:r>
            <w:r w:rsidRPr="00B52A3C">
              <w:rPr>
                <w:rFonts w:ascii="Consolas" w:hAnsi="Consolas" w:cs="Consolas"/>
                <w:color w:val="000000"/>
                <w:sz w:val="20"/>
                <w:szCs w:val="20"/>
                <w:rPrChange w:id="1991" w:author="Kelvin Ang" w:date="2014-11-09T12:03:00Z">
                  <w:rPr>
                    <w:color w:val="000000"/>
                  </w:rPr>
                </w:rPrChange>
              </w:rPr>
              <w:t>(</w:t>
            </w:r>
            <w:r w:rsidRPr="00B52A3C">
              <w:rPr>
                <w:rFonts w:ascii="Consolas" w:hAnsi="Consolas" w:cs="Consolas"/>
                <w:sz w:val="20"/>
                <w:szCs w:val="20"/>
                <w:rPrChange w:id="1992" w:author="Kelvin Ang" w:date="2014-11-09T12:03:00Z">
                  <w:rPr/>
                </w:rPrChange>
              </w:rPr>
              <w:t>currentDate</w:t>
            </w:r>
            <w:r w:rsidRPr="00B52A3C">
              <w:rPr>
                <w:rFonts w:ascii="Consolas" w:hAnsi="Consolas" w:cs="Consolas"/>
                <w:color w:val="000000"/>
                <w:sz w:val="20"/>
                <w:szCs w:val="20"/>
                <w:rPrChange w:id="1993" w:author="Kelvin Ang" w:date="2014-11-09T12:03:00Z">
                  <w:rPr>
                    <w:color w:val="000000"/>
                  </w:rPr>
                </w:rPrChange>
              </w:rPr>
              <w:t>)) {</w:t>
            </w:r>
          </w:p>
          <w:p w14:paraId="0AEEF334" w14:textId="77777777" w:rsidR="007958DE" w:rsidRPr="00B52A3C" w:rsidRDefault="007958DE" w:rsidP="007958DE">
            <w:pPr>
              <w:spacing w:line="240" w:lineRule="auto"/>
              <w:contextualSpacing/>
              <w:rPr>
                <w:rFonts w:ascii="Consolas" w:hAnsi="Consolas" w:cs="Consolas"/>
                <w:sz w:val="20"/>
                <w:szCs w:val="20"/>
                <w:rPrChange w:id="1994" w:author="Kelvin Ang" w:date="2014-11-09T12:03:00Z">
                  <w:rPr/>
                </w:rPrChange>
              </w:rPr>
            </w:pPr>
            <w:r w:rsidRPr="00B52A3C">
              <w:rPr>
                <w:rFonts w:ascii="Consolas" w:hAnsi="Consolas" w:cs="Consolas"/>
                <w:color w:val="000000"/>
                <w:sz w:val="20"/>
                <w:szCs w:val="20"/>
                <w:rPrChange w:id="1995" w:author="Kelvin Ang" w:date="2014-11-09T12:03:00Z">
                  <w:rPr>
                    <w:color w:val="000000"/>
                  </w:rPr>
                </w:rPrChange>
              </w:rPr>
              <w:tab/>
            </w:r>
            <w:r w:rsidRPr="00B52A3C">
              <w:rPr>
                <w:rFonts w:ascii="Consolas" w:hAnsi="Consolas" w:cs="Consolas"/>
                <w:color w:val="000000"/>
                <w:sz w:val="20"/>
                <w:szCs w:val="20"/>
                <w:rPrChange w:id="1996" w:author="Kelvin Ang" w:date="2014-11-09T12:03:00Z">
                  <w:rPr>
                    <w:color w:val="000000"/>
                  </w:rPr>
                </w:rPrChange>
              </w:rPr>
              <w:tab/>
            </w:r>
            <w:r w:rsidRPr="00B52A3C">
              <w:rPr>
                <w:rFonts w:ascii="Consolas" w:hAnsi="Consolas" w:cs="Consolas"/>
                <w:sz w:val="20"/>
                <w:szCs w:val="20"/>
                <w:rPrChange w:id="1997" w:author="Kelvin Ang" w:date="2014-11-09T12:03:00Z">
                  <w:rPr/>
                </w:rPrChange>
              </w:rPr>
              <w:t>formatString</w:t>
            </w:r>
            <w:r w:rsidRPr="00B52A3C">
              <w:rPr>
                <w:rFonts w:ascii="Consolas" w:hAnsi="Consolas" w:cs="Consolas"/>
                <w:color w:val="000000"/>
                <w:sz w:val="20"/>
                <w:szCs w:val="20"/>
                <w:rPrChange w:id="1998" w:author="Kelvin Ang" w:date="2014-11-09T12:03:00Z">
                  <w:rPr>
                    <w:color w:val="000000"/>
                  </w:rPr>
                </w:rPrChange>
              </w:rPr>
              <w:t xml:space="preserve"> = </w:t>
            </w:r>
            <w:r w:rsidRPr="00B52A3C">
              <w:rPr>
                <w:rFonts w:ascii="Consolas" w:hAnsi="Consolas" w:cs="Consolas"/>
                <w:color w:val="2A00FF"/>
                <w:sz w:val="20"/>
                <w:szCs w:val="20"/>
                <w:rPrChange w:id="1999" w:author="Kelvin Ang" w:date="2014-11-09T12:03:00Z">
                  <w:rPr>
                    <w:color w:val="2A00FF"/>
                  </w:rPr>
                </w:rPrChange>
              </w:rPr>
              <w:t>"'yesterday'"</w:t>
            </w:r>
            <w:r w:rsidRPr="00B52A3C">
              <w:rPr>
                <w:rFonts w:ascii="Consolas" w:hAnsi="Consolas" w:cs="Consolas"/>
                <w:color w:val="000000"/>
                <w:sz w:val="20"/>
                <w:szCs w:val="20"/>
                <w:rPrChange w:id="2000" w:author="Kelvin Ang" w:date="2014-11-09T12:03:00Z">
                  <w:rPr>
                    <w:color w:val="000000"/>
                  </w:rPr>
                </w:rPrChange>
              </w:rPr>
              <w:t>;</w:t>
            </w:r>
          </w:p>
          <w:p w14:paraId="0BF4C897" w14:textId="77777777" w:rsidR="007958DE" w:rsidRPr="00B52A3C" w:rsidRDefault="007958DE" w:rsidP="007958DE">
            <w:pPr>
              <w:spacing w:line="240" w:lineRule="auto"/>
              <w:contextualSpacing/>
              <w:rPr>
                <w:rFonts w:ascii="Consolas" w:hAnsi="Consolas" w:cs="Consolas"/>
                <w:sz w:val="20"/>
                <w:szCs w:val="20"/>
                <w:rPrChange w:id="2001" w:author="Kelvin Ang" w:date="2014-11-09T12:03:00Z">
                  <w:rPr/>
                </w:rPrChange>
              </w:rPr>
            </w:pPr>
            <w:r w:rsidRPr="00B52A3C">
              <w:rPr>
                <w:rFonts w:ascii="Consolas" w:hAnsi="Consolas" w:cs="Consolas"/>
                <w:color w:val="000000"/>
                <w:sz w:val="20"/>
                <w:szCs w:val="20"/>
                <w:rPrChange w:id="2002" w:author="Kelvin Ang" w:date="2014-11-09T12:03:00Z">
                  <w:rPr>
                    <w:color w:val="000000"/>
                  </w:rPr>
                </w:rPrChange>
              </w:rPr>
              <w:tab/>
              <w:t xml:space="preserve">} </w:t>
            </w:r>
            <w:r w:rsidRPr="00B52A3C">
              <w:rPr>
                <w:rFonts w:ascii="Consolas" w:hAnsi="Consolas" w:cs="Consolas"/>
                <w:b/>
                <w:bCs/>
                <w:color w:val="7F0055"/>
                <w:sz w:val="20"/>
                <w:szCs w:val="20"/>
                <w:rPrChange w:id="2003" w:author="Kelvin Ang" w:date="2014-11-09T12:03:00Z">
                  <w:rPr>
                    <w:b/>
                    <w:bCs/>
                    <w:color w:val="7F0055"/>
                  </w:rPr>
                </w:rPrChange>
              </w:rPr>
              <w:t>else</w:t>
            </w:r>
            <w:r w:rsidRPr="00B52A3C">
              <w:rPr>
                <w:rFonts w:ascii="Consolas" w:hAnsi="Consolas" w:cs="Consolas"/>
                <w:color w:val="000000"/>
                <w:sz w:val="20"/>
                <w:szCs w:val="20"/>
                <w:rPrChange w:id="2004" w:author="Kelvin Ang" w:date="2014-11-09T12:03:00Z">
                  <w:rPr>
                    <w:color w:val="000000"/>
                  </w:rPr>
                </w:rPrChange>
              </w:rPr>
              <w:t xml:space="preserve"> </w:t>
            </w:r>
            <w:r w:rsidRPr="00B52A3C">
              <w:rPr>
                <w:rFonts w:ascii="Consolas" w:hAnsi="Consolas" w:cs="Consolas"/>
                <w:b/>
                <w:bCs/>
                <w:color w:val="7F0055"/>
                <w:sz w:val="20"/>
                <w:szCs w:val="20"/>
                <w:rPrChange w:id="2005" w:author="Kelvin Ang" w:date="2014-11-09T12:03:00Z">
                  <w:rPr>
                    <w:b/>
                    <w:bCs/>
                    <w:color w:val="7F0055"/>
                  </w:rPr>
                </w:rPrChange>
              </w:rPr>
              <w:t>if</w:t>
            </w:r>
            <w:r w:rsidRPr="00B52A3C">
              <w:rPr>
                <w:rFonts w:ascii="Consolas" w:hAnsi="Consolas" w:cs="Consolas"/>
                <w:color w:val="000000"/>
                <w:sz w:val="20"/>
                <w:szCs w:val="20"/>
                <w:rPrChange w:id="2006" w:author="Kelvin Ang" w:date="2014-11-09T12:03:00Z">
                  <w:rPr>
                    <w:color w:val="000000"/>
                  </w:rPr>
                </w:rPrChange>
              </w:rPr>
              <w:t xml:space="preserve"> (</w:t>
            </w:r>
            <w:r w:rsidRPr="00B52A3C">
              <w:rPr>
                <w:rFonts w:ascii="Consolas" w:hAnsi="Consolas" w:cs="Consolas"/>
                <w:i/>
                <w:iCs/>
                <w:color w:val="000000"/>
                <w:sz w:val="20"/>
                <w:szCs w:val="20"/>
                <w:rPrChange w:id="2007" w:author="Kelvin Ang" w:date="2014-11-09T12:03:00Z">
                  <w:rPr>
                    <w:i/>
                    <w:iCs/>
                    <w:color w:val="000000"/>
                  </w:rPr>
                </w:rPrChange>
              </w:rPr>
              <w:t>isToday</w:t>
            </w:r>
            <w:r w:rsidRPr="00B52A3C">
              <w:rPr>
                <w:rFonts w:ascii="Consolas" w:hAnsi="Consolas" w:cs="Consolas"/>
                <w:color w:val="000000"/>
                <w:sz w:val="20"/>
                <w:szCs w:val="20"/>
                <w:rPrChange w:id="2008" w:author="Kelvin Ang" w:date="2014-11-09T12:03:00Z">
                  <w:rPr>
                    <w:color w:val="000000"/>
                  </w:rPr>
                </w:rPrChange>
              </w:rPr>
              <w:t>(</w:t>
            </w:r>
            <w:r w:rsidRPr="00B52A3C">
              <w:rPr>
                <w:rFonts w:ascii="Consolas" w:hAnsi="Consolas" w:cs="Consolas"/>
                <w:sz w:val="20"/>
                <w:szCs w:val="20"/>
                <w:rPrChange w:id="2009" w:author="Kelvin Ang" w:date="2014-11-09T12:03:00Z">
                  <w:rPr/>
                </w:rPrChange>
              </w:rPr>
              <w:t>currentDate</w:t>
            </w:r>
            <w:r w:rsidRPr="00B52A3C">
              <w:rPr>
                <w:rFonts w:ascii="Consolas" w:hAnsi="Consolas" w:cs="Consolas"/>
                <w:color w:val="000000"/>
                <w:sz w:val="20"/>
                <w:szCs w:val="20"/>
                <w:rPrChange w:id="2010" w:author="Kelvin Ang" w:date="2014-11-09T12:03:00Z">
                  <w:rPr>
                    <w:color w:val="000000"/>
                  </w:rPr>
                </w:rPrChange>
              </w:rPr>
              <w:t>)) {</w:t>
            </w:r>
          </w:p>
          <w:p w14:paraId="48C01342" w14:textId="77777777" w:rsidR="007958DE" w:rsidRPr="00B52A3C" w:rsidRDefault="007958DE" w:rsidP="007958DE">
            <w:pPr>
              <w:spacing w:line="240" w:lineRule="auto"/>
              <w:contextualSpacing/>
              <w:rPr>
                <w:rFonts w:ascii="Consolas" w:hAnsi="Consolas" w:cs="Consolas"/>
                <w:sz w:val="20"/>
                <w:szCs w:val="20"/>
                <w:rPrChange w:id="2011" w:author="Kelvin Ang" w:date="2014-11-09T12:03:00Z">
                  <w:rPr/>
                </w:rPrChange>
              </w:rPr>
            </w:pPr>
            <w:r w:rsidRPr="00B52A3C">
              <w:rPr>
                <w:rFonts w:ascii="Consolas" w:hAnsi="Consolas" w:cs="Consolas"/>
                <w:color w:val="000000"/>
                <w:sz w:val="20"/>
                <w:szCs w:val="20"/>
                <w:rPrChange w:id="2012" w:author="Kelvin Ang" w:date="2014-11-09T12:03:00Z">
                  <w:rPr>
                    <w:color w:val="000000"/>
                  </w:rPr>
                </w:rPrChange>
              </w:rPr>
              <w:tab/>
            </w:r>
            <w:r w:rsidRPr="00B52A3C">
              <w:rPr>
                <w:rFonts w:ascii="Consolas" w:hAnsi="Consolas" w:cs="Consolas"/>
                <w:color w:val="000000"/>
                <w:sz w:val="20"/>
                <w:szCs w:val="20"/>
                <w:rPrChange w:id="2013" w:author="Kelvin Ang" w:date="2014-11-09T12:03:00Z">
                  <w:rPr>
                    <w:color w:val="000000"/>
                  </w:rPr>
                </w:rPrChange>
              </w:rPr>
              <w:tab/>
            </w:r>
            <w:r w:rsidRPr="00B52A3C">
              <w:rPr>
                <w:rFonts w:ascii="Consolas" w:hAnsi="Consolas" w:cs="Consolas"/>
                <w:sz w:val="20"/>
                <w:szCs w:val="20"/>
                <w:rPrChange w:id="2014" w:author="Kelvin Ang" w:date="2014-11-09T12:03:00Z">
                  <w:rPr/>
                </w:rPrChange>
              </w:rPr>
              <w:t>formatString</w:t>
            </w:r>
            <w:r w:rsidRPr="00B52A3C">
              <w:rPr>
                <w:rFonts w:ascii="Consolas" w:hAnsi="Consolas" w:cs="Consolas"/>
                <w:color w:val="000000"/>
                <w:sz w:val="20"/>
                <w:szCs w:val="20"/>
                <w:rPrChange w:id="2015" w:author="Kelvin Ang" w:date="2014-11-09T12:03:00Z">
                  <w:rPr>
                    <w:color w:val="000000"/>
                  </w:rPr>
                </w:rPrChange>
              </w:rPr>
              <w:t xml:space="preserve"> = </w:t>
            </w:r>
            <w:r w:rsidRPr="00B52A3C">
              <w:rPr>
                <w:rFonts w:ascii="Consolas" w:hAnsi="Consolas" w:cs="Consolas"/>
                <w:color w:val="2A00FF"/>
                <w:sz w:val="20"/>
                <w:szCs w:val="20"/>
                <w:rPrChange w:id="2016" w:author="Kelvin Ang" w:date="2014-11-09T12:03:00Z">
                  <w:rPr>
                    <w:color w:val="2A00FF"/>
                  </w:rPr>
                </w:rPrChange>
              </w:rPr>
              <w:t>"'today'"</w:t>
            </w:r>
            <w:r w:rsidRPr="00B52A3C">
              <w:rPr>
                <w:rFonts w:ascii="Consolas" w:hAnsi="Consolas" w:cs="Consolas"/>
                <w:color w:val="000000"/>
                <w:sz w:val="20"/>
                <w:szCs w:val="20"/>
                <w:rPrChange w:id="2017" w:author="Kelvin Ang" w:date="2014-11-09T12:03:00Z">
                  <w:rPr>
                    <w:color w:val="000000"/>
                  </w:rPr>
                </w:rPrChange>
              </w:rPr>
              <w:t>;</w:t>
            </w:r>
          </w:p>
          <w:p w14:paraId="0BAFB2FB" w14:textId="77777777" w:rsidR="007958DE" w:rsidRPr="00B52A3C" w:rsidRDefault="007958DE" w:rsidP="007958DE">
            <w:pPr>
              <w:spacing w:line="240" w:lineRule="auto"/>
              <w:contextualSpacing/>
              <w:rPr>
                <w:rFonts w:ascii="Consolas" w:hAnsi="Consolas" w:cs="Consolas"/>
                <w:sz w:val="20"/>
                <w:szCs w:val="20"/>
                <w:rPrChange w:id="2018" w:author="Kelvin Ang" w:date="2014-11-09T12:03:00Z">
                  <w:rPr/>
                </w:rPrChange>
              </w:rPr>
            </w:pPr>
            <w:r w:rsidRPr="00B52A3C">
              <w:rPr>
                <w:rFonts w:ascii="Consolas" w:hAnsi="Consolas" w:cs="Consolas"/>
                <w:color w:val="000000"/>
                <w:sz w:val="20"/>
                <w:szCs w:val="20"/>
                <w:rPrChange w:id="2019" w:author="Kelvin Ang" w:date="2014-11-09T12:03:00Z">
                  <w:rPr>
                    <w:color w:val="000000"/>
                  </w:rPr>
                </w:rPrChange>
              </w:rPr>
              <w:tab/>
              <w:t xml:space="preserve">} </w:t>
            </w:r>
            <w:r w:rsidRPr="00B52A3C">
              <w:rPr>
                <w:rFonts w:ascii="Consolas" w:hAnsi="Consolas" w:cs="Consolas"/>
                <w:b/>
                <w:bCs/>
                <w:color w:val="7F0055"/>
                <w:sz w:val="20"/>
                <w:szCs w:val="20"/>
                <w:rPrChange w:id="2020" w:author="Kelvin Ang" w:date="2014-11-09T12:03:00Z">
                  <w:rPr>
                    <w:b/>
                    <w:bCs/>
                    <w:color w:val="7F0055"/>
                  </w:rPr>
                </w:rPrChange>
              </w:rPr>
              <w:t>else</w:t>
            </w:r>
            <w:r w:rsidRPr="00B52A3C">
              <w:rPr>
                <w:rFonts w:ascii="Consolas" w:hAnsi="Consolas" w:cs="Consolas"/>
                <w:color w:val="000000"/>
                <w:sz w:val="20"/>
                <w:szCs w:val="20"/>
                <w:rPrChange w:id="2021" w:author="Kelvin Ang" w:date="2014-11-09T12:03:00Z">
                  <w:rPr>
                    <w:color w:val="000000"/>
                  </w:rPr>
                </w:rPrChange>
              </w:rPr>
              <w:t xml:space="preserve"> </w:t>
            </w:r>
            <w:r w:rsidRPr="00B52A3C">
              <w:rPr>
                <w:rFonts w:ascii="Consolas" w:hAnsi="Consolas" w:cs="Consolas"/>
                <w:b/>
                <w:bCs/>
                <w:color w:val="7F0055"/>
                <w:sz w:val="20"/>
                <w:szCs w:val="20"/>
                <w:rPrChange w:id="2022" w:author="Kelvin Ang" w:date="2014-11-09T12:03:00Z">
                  <w:rPr>
                    <w:b/>
                    <w:bCs/>
                    <w:color w:val="7F0055"/>
                  </w:rPr>
                </w:rPrChange>
              </w:rPr>
              <w:t>if</w:t>
            </w:r>
            <w:r w:rsidRPr="00B52A3C">
              <w:rPr>
                <w:rFonts w:ascii="Consolas" w:hAnsi="Consolas" w:cs="Consolas"/>
                <w:color w:val="000000"/>
                <w:sz w:val="20"/>
                <w:szCs w:val="20"/>
                <w:rPrChange w:id="2023" w:author="Kelvin Ang" w:date="2014-11-09T12:03:00Z">
                  <w:rPr>
                    <w:color w:val="000000"/>
                  </w:rPr>
                </w:rPrChange>
              </w:rPr>
              <w:t xml:space="preserve"> (</w:t>
            </w:r>
            <w:r w:rsidRPr="00B52A3C">
              <w:rPr>
                <w:rFonts w:ascii="Consolas" w:hAnsi="Consolas" w:cs="Consolas"/>
                <w:i/>
                <w:iCs/>
                <w:color w:val="000000"/>
                <w:sz w:val="20"/>
                <w:szCs w:val="20"/>
                <w:rPrChange w:id="2024" w:author="Kelvin Ang" w:date="2014-11-09T12:03:00Z">
                  <w:rPr>
                    <w:i/>
                    <w:iCs/>
                    <w:color w:val="000000"/>
                  </w:rPr>
                </w:rPrChange>
              </w:rPr>
              <w:t>isTomorrow</w:t>
            </w:r>
            <w:r w:rsidRPr="00B52A3C">
              <w:rPr>
                <w:rFonts w:ascii="Consolas" w:hAnsi="Consolas" w:cs="Consolas"/>
                <w:color w:val="000000"/>
                <w:sz w:val="20"/>
                <w:szCs w:val="20"/>
                <w:rPrChange w:id="2025" w:author="Kelvin Ang" w:date="2014-11-09T12:03:00Z">
                  <w:rPr>
                    <w:color w:val="000000"/>
                  </w:rPr>
                </w:rPrChange>
              </w:rPr>
              <w:t>(</w:t>
            </w:r>
            <w:r w:rsidRPr="00B52A3C">
              <w:rPr>
                <w:rFonts w:ascii="Consolas" w:hAnsi="Consolas" w:cs="Consolas"/>
                <w:sz w:val="20"/>
                <w:szCs w:val="20"/>
                <w:rPrChange w:id="2026" w:author="Kelvin Ang" w:date="2014-11-09T12:03:00Z">
                  <w:rPr/>
                </w:rPrChange>
              </w:rPr>
              <w:t>currentDate</w:t>
            </w:r>
            <w:r w:rsidRPr="00B52A3C">
              <w:rPr>
                <w:rFonts w:ascii="Consolas" w:hAnsi="Consolas" w:cs="Consolas"/>
                <w:color w:val="000000"/>
                <w:sz w:val="20"/>
                <w:szCs w:val="20"/>
                <w:rPrChange w:id="2027" w:author="Kelvin Ang" w:date="2014-11-09T12:03:00Z">
                  <w:rPr>
                    <w:color w:val="000000"/>
                  </w:rPr>
                </w:rPrChange>
              </w:rPr>
              <w:t>)) {</w:t>
            </w:r>
          </w:p>
          <w:p w14:paraId="6E71FF27" w14:textId="77777777" w:rsidR="007958DE" w:rsidRPr="00B52A3C" w:rsidRDefault="007958DE" w:rsidP="007958DE">
            <w:pPr>
              <w:spacing w:line="240" w:lineRule="auto"/>
              <w:contextualSpacing/>
              <w:rPr>
                <w:rFonts w:ascii="Consolas" w:hAnsi="Consolas" w:cs="Consolas"/>
                <w:sz w:val="20"/>
                <w:szCs w:val="20"/>
                <w:rPrChange w:id="2028" w:author="Kelvin Ang" w:date="2014-11-09T12:03:00Z">
                  <w:rPr/>
                </w:rPrChange>
              </w:rPr>
            </w:pPr>
            <w:r w:rsidRPr="00B52A3C">
              <w:rPr>
                <w:rFonts w:ascii="Consolas" w:hAnsi="Consolas" w:cs="Consolas"/>
                <w:color w:val="000000"/>
                <w:sz w:val="20"/>
                <w:szCs w:val="20"/>
                <w:rPrChange w:id="2029" w:author="Kelvin Ang" w:date="2014-11-09T12:03:00Z">
                  <w:rPr>
                    <w:color w:val="000000"/>
                  </w:rPr>
                </w:rPrChange>
              </w:rPr>
              <w:tab/>
            </w:r>
            <w:r w:rsidRPr="00B52A3C">
              <w:rPr>
                <w:rFonts w:ascii="Consolas" w:hAnsi="Consolas" w:cs="Consolas"/>
                <w:color w:val="000000"/>
                <w:sz w:val="20"/>
                <w:szCs w:val="20"/>
                <w:rPrChange w:id="2030" w:author="Kelvin Ang" w:date="2014-11-09T12:03:00Z">
                  <w:rPr>
                    <w:color w:val="000000"/>
                  </w:rPr>
                </w:rPrChange>
              </w:rPr>
              <w:tab/>
            </w:r>
            <w:r w:rsidRPr="00B52A3C">
              <w:rPr>
                <w:rFonts w:ascii="Consolas" w:hAnsi="Consolas" w:cs="Consolas"/>
                <w:sz w:val="20"/>
                <w:szCs w:val="20"/>
                <w:rPrChange w:id="2031" w:author="Kelvin Ang" w:date="2014-11-09T12:03:00Z">
                  <w:rPr/>
                </w:rPrChange>
              </w:rPr>
              <w:t>formatString</w:t>
            </w:r>
            <w:r w:rsidRPr="00B52A3C">
              <w:rPr>
                <w:rFonts w:ascii="Consolas" w:hAnsi="Consolas" w:cs="Consolas"/>
                <w:color w:val="000000"/>
                <w:sz w:val="20"/>
                <w:szCs w:val="20"/>
                <w:rPrChange w:id="2032" w:author="Kelvin Ang" w:date="2014-11-09T12:03:00Z">
                  <w:rPr>
                    <w:color w:val="000000"/>
                  </w:rPr>
                </w:rPrChange>
              </w:rPr>
              <w:t xml:space="preserve"> = </w:t>
            </w:r>
            <w:r w:rsidRPr="00B52A3C">
              <w:rPr>
                <w:rFonts w:ascii="Consolas" w:hAnsi="Consolas" w:cs="Consolas"/>
                <w:color w:val="2A00FF"/>
                <w:sz w:val="20"/>
                <w:szCs w:val="20"/>
                <w:rPrChange w:id="2033" w:author="Kelvin Ang" w:date="2014-11-09T12:03:00Z">
                  <w:rPr>
                    <w:color w:val="2A00FF"/>
                  </w:rPr>
                </w:rPrChange>
              </w:rPr>
              <w:t>"'tomorrow'"</w:t>
            </w:r>
            <w:r w:rsidRPr="00B52A3C">
              <w:rPr>
                <w:rFonts w:ascii="Consolas" w:hAnsi="Consolas" w:cs="Consolas"/>
                <w:color w:val="000000"/>
                <w:sz w:val="20"/>
                <w:szCs w:val="20"/>
                <w:rPrChange w:id="2034" w:author="Kelvin Ang" w:date="2014-11-09T12:03:00Z">
                  <w:rPr>
                    <w:color w:val="000000"/>
                  </w:rPr>
                </w:rPrChange>
              </w:rPr>
              <w:t>;</w:t>
            </w:r>
          </w:p>
          <w:p w14:paraId="26566F4F" w14:textId="77777777" w:rsidR="007958DE" w:rsidRPr="00B52A3C" w:rsidRDefault="007958DE" w:rsidP="007958DE">
            <w:pPr>
              <w:spacing w:line="240" w:lineRule="auto"/>
              <w:contextualSpacing/>
              <w:rPr>
                <w:rFonts w:ascii="Consolas" w:hAnsi="Consolas" w:cs="Consolas"/>
                <w:sz w:val="20"/>
                <w:szCs w:val="20"/>
                <w:rPrChange w:id="2035" w:author="Kelvin Ang" w:date="2014-11-09T12:03:00Z">
                  <w:rPr/>
                </w:rPrChange>
              </w:rPr>
            </w:pPr>
            <w:r w:rsidRPr="00B52A3C">
              <w:rPr>
                <w:rFonts w:ascii="Consolas" w:hAnsi="Consolas" w:cs="Consolas"/>
                <w:color w:val="000000"/>
                <w:sz w:val="20"/>
                <w:szCs w:val="20"/>
                <w:rPrChange w:id="2036" w:author="Kelvin Ang" w:date="2014-11-09T12:03:00Z">
                  <w:rPr>
                    <w:color w:val="000000"/>
                  </w:rPr>
                </w:rPrChange>
              </w:rPr>
              <w:tab/>
              <w:t xml:space="preserve">} </w:t>
            </w:r>
            <w:r w:rsidRPr="00B52A3C">
              <w:rPr>
                <w:rFonts w:ascii="Consolas" w:hAnsi="Consolas" w:cs="Consolas"/>
                <w:b/>
                <w:bCs/>
                <w:color w:val="7F0055"/>
                <w:sz w:val="20"/>
                <w:szCs w:val="20"/>
                <w:rPrChange w:id="2037" w:author="Kelvin Ang" w:date="2014-11-09T12:03:00Z">
                  <w:rPr>
                    <w:b/>
                    <w:bCs/>
                    <w:color w:val="7F0055"/>
                  </w:rPr>
                </w:rPrChange>
              </w:rPr>
              <w:t>else</w:t>
            </w:r>
            <w:r w:rsidRPr="00B52A3C">
              <w:rPr>
                <w:rFonts w:ascii="Consolas" w:hAnsi="Consolas" w:cs="Consolas"/>
                <w:color w:val="000000"/>
                <w:sz w:val="20"/>
                <w:szCs w:val="20"/>
                <w:rPrChange w:id="2038" w:author="Kelvin Ang" w:date="2014-11-09T12:03:00Z">
                  <w:rPr>
                    <w:color w:val="000000"/>
                  </w:rPr>
                </w:rPrChange>
              </w:rPr>
              <w:t xml:space="preserve"> </w:t>
            </w:r>
            <w:r w:rsidRPr="00B52A3C">
              <w:rPr>
                <w:rFonts w:ascii="Consolas" w:hAnsi="Consolas" w:cs="Consolas"/>
                <w:b/>
                <w:bCs/>
                <w:color w:val="7F0055"/>
                <w:sz w:val="20"/>
                <w:szCs w:val="20"/>
                <w:rPrChange w:id="2039" w:author="Kelvin Ang" w:date="2014-11-09T12:03:00Z">
                  <w:rPr>
                    <w:b/>
                    <w:bCs/>
                    <w:color w:val="7F0055"/>
                  </w:rPr>
                </w:rPrChange>
              </w:rPr>
              <w:t>if</w:t>
            </w:r>
            <w:r w:rsidRPr="00B52A3C">
              <w:rPr>
                <w:rFonts w:ascii="Consolas" w:hAnsi="Consolas" w:cs="Consolas"/>
                <w:color w:val="000000"/>
                <w:sz w:val="20"/>
                <w:szCs w:val="20"/>
                <w:rPrChange w:id="2040" w:author="Kelvin Ang" w:date="2014-11-09T12:03:00Z">
                  <w:rPr>
                    <w:color w:val="000000"/>
                  </w:rPr>
                </w:rPrChange>
              </w:rPr>
              <w:t xml:space="preserve"> (</w:t>
            </w:r>
            <w:r w:rsidRPr="00B52A3C">
              <w:rPr>
                <w:rFonts w:ascii="Consolas" w:hAnsi="Consolas" w:cs="Consolas"/>
                <w:i/>
                <w:iCs/>
                <w:color w:val="000000"/>
                <w:sz w:val="20"/>
                <w:szCs w:val="20"/>
                <w:rPrChange w:id="2041" w:author="Kelvin Ang" w:date="2014-11-09T12:03:00Z">
                  <w:rPr>
                    <w:i/>
                    <w:iCs/>
                    <w:color w:val="000000"/>
                  </w:rPr>
                </w:rPrChange>
              </w:rPr>
              <w:t>isThisWeek</w:t>
            </w:r>
            <w:r w:rsidRPr="00B52A3C">
              <w:rPr>
                <w:rFonts w:ascii="Consolas" w:hAnsi="Consolas" w:cs="Consolas"/>
                <w:color w:val="000000"/>
                <w:sz w:val="20"/>
                <w:szCs w:val="20"/>
                <w:rPrChange w:id="2042" w:author="Kelvin Ang" w:date="2014-11-09T12:03:00Z">
                  <w:rPr>
                    <w:color w:val="000000"/>
                  </w:rPr>
                </w:rPrChange>
              </w:rPr>
              <w:t>(</w:t>
            </w:r>
            <w:r w:rsidRPr="00B52A3C">
              <w:rPr>
                <w:rFonts w:ascii="Consolas" w:hAnsi="Consolas" w:cs="Consolas"/>
                <w:sz w:val="20"/>
                <w:szCs w:val="20"/>
                <w:rPrChange w:id="2043" w:author="Kelvin Ang" w:date="2014-11-09T12:03:00Z">
                  <w:rPr/>
                </w:rPrChange>
              </w:rPr>
              <w:t>currentDate</w:t>
            </w:r>
            <w:r w:rsidRPr="00B52A3C">
              <w:rPr>
                <w:rFonts w:ascii="Consolas" w:hAnsi="Consolas" w:cs="Consolas"/>
                <w:color w:val="000000"/>
                <w:sz w:val="20"/>
                <w:szCs w:val="20"/>
                <w:rPrChange w:id="2044" w:author="Kelvin Ang" w:date="2014-11-09T12:03:00Z">
                  <w:rPr>
                    <w:color w:val="000000"/>
                  </w:rPr>
                </w:rPrChange>
              </w:rPr>
              <w:t xml:space="preserve">) &amp;&amp; </w:t>
            </w:r>
            <w:r w:rsidRPr="00B52A3C">
              <w:rPr>
                <w:rFonts w:ascii="Consolas" w:hAnsi="Consolas" w:cs="Consolas"/>
                <w:sz w:val="20"/>
                <w:szCs w:val="20"/>
                <w:rPrChange w:id="2045" w:author="Kelvin Ang" w:date="2014-11-09T12:03:00Z">
                  <w:rPr/>
                </w:rPrChange>
              </w:rPr>
              <w:t>isFirstDate</w:t>
            </w:r>
            <w:r w:rsidRPr="00B52A3C">
              <w:rPr>
                <w:rFonts w:ascii="Consolas" w:hAnsi="Consolas" w:cs="Consolas"/>
                <w:color w:val="000000"/>
                <w:sz w:val="20"/>
                <w:szCs w:val="20"/>
                <w:rPrChange w:id="2046" w:author="Kelvin Ang" w:date="2014-11-09T12:03:00Z">
                  <w:rPr>
                    <w:color w:val="000000"/>
                  </w:rPr>
                </w:rPrChange>
              </w:rPr>
              <w:t>) {</w:t>
            </w:r>
          </w:p>
          <w:p w14:paraId="5CF8F227" w14:textId="77777777" w:rsidR="007958DE" w:rsidRPr="00B52A3C" w:rsidRDefault="007958DE" w:rsidP="007958DE">
            <w:pPr>
              <w:spacing w:line="240" w:lineRule="auto"/>
              <w:contextualSpacing/>
              <w:rPr>
                <w:rFonts w:ascii="Consolas" w:hAnsi="Consolas" w:cs="Consolas"/>
                <w:sz w:val="20"/>
                <w:szCs w:val="20"/>
                <w:rPrChange w:id="2047" w:author="Kelvin Ang" w:date="2014-11-09T12:03:00Z">
                  <w:rPr/>
                </w:rPrChange>
              </w:rPr>
            </w:pPr>
            <w:r w:rsidRPr="00B52A3C">
              <w:rPr>
                <w:rFonts w:ascii="Consolas" w:hAnsi="Consolas" w:cs="Consolas"/>
                <w:color w:val="000000"/>
                <w:sz w:val="20"/>
                <w:szCs w:val="20"/>
                <w:rPrChange w:id="2048" w:author="Kelvin Ang" w:date="2014-11-09T12:03:00Z">
                  <w:rPr>
                    <w:color w:val="000000"/>
                  </w:rPr>
                </w:rPrChange>
              </w:rPr>
              <w:tab/>
            </w:r>
            <w:r w:rsidRPr="00B52A3C">
              <w:rPr>
                <w:rFonts w:ascii="Consolas" w:hAnsi="Consolas" w:cs="Consolas"/>
                <w:color w:val="000000"/>
                <w:sz w:val="20"/>
                <w:szCs w:val="20"/>
                <w:rPrChange w:id="2049" w:author="Kelvin Ang" w:date="2014-11-09T12:03:00Z">
                  <w:rPr>
                    <w:color w:val="000000"/>
                  </w:rPr>
                </w:rPrChange>
              </w:rPr>
              <w:tab/>
            </w:r>
            <w:r w:rsidRPr="00B52A3C">
              <w:rPr>
                <w:rFonts w:ascii="Consolas" w:hAnsi="Consolas" w:cs="Consolas"/>
                <w:sz w:val="20"/>
                <w:szCs w:val="20"/>
                <w:rPrChange w:id="2050" w:author="Kelvin Ang" w:date="2014-11-09T12:03:00Z">
                  <w:rPr/>
                </w:rPrChange>
              </w:rPr>
              <w:t>formatString</w:t>
            </w:r>
            <w:r w:rsidRPr="00B52A3C">
              <w:rPr>
                <w:rFonts w:ascii="Consolas" w:hAnsi="Consolas" w:cs="Consolas"/>
                <w:color w:val="000000"/>
                <w:sz w:val="20"/>
                <w:szCs w:val="20"/>
                <w:rPrChange w:id="2051" w:author="Kelvin Ang" w:date="2014-11-09T12:03:00Z">
                  <w:rPr>
                    <w:color w:val="000000"/>
                  </w:rPr>
                </w:rPrChange>
              </w:rPr>
              <w:t xml:space="preserve"> = </w:t>
            </w:r>
            <w:r w:rsidRPr="00B52A3C">
              <w:rPr>
                <w:rFonts w:ascii="Consolas" w:hAnsi="Consolas" w:cs="Consolas"/>
                <w:color w:val="2A00FF"/>
                <w:sz w:val="20"/>
                <w:szCs w:val="20"/>
                <w:rPrChange w:id="2052" w:author="Kelvin Ang" w:date="2014-11-09T12:03:00Z">
                  <w:rPr>
                    <w:color w:val="2A00FF"/>
                  </w:rPr>
                </w:rPrChange>
              </w:rPr>
              <w:t>"'on' E"</w:t>
            </w:r>
            <w:r w:rsidRPr="00B52A3C">
              <w:rPr>
                <w:rFonts w:ascii="Consolas" w:hAnsi="Consolas" w:cs="Consolas"/>
                <w:color w:val="000000"/>
                <w:sz w:val="20"/>
                <w:szCs w:val="20"/>
                <w:rPrChange w:id="2053" w:author="Kelvin Ang" w:date="2014-11-09T12:03:00Z">
                  <w:rPr>
                    <w:color w:val="000000"/>
                  </w:rPr>
                </w:rPrChange>
              </w:rPr>
              <w:t>;</w:t>
            </w:r>
          </w:p>
          <w:p w14:paraId="556EB4CF" w14:textId="77777777" w:rsidR="007958DE" w:rsidRPr="00B52A3C" w:rsidRDefault="007958DE" w:rsidP="007958DE">
            <w:pPr>
              <w:spacing w:line="240" w:lineRule="auto"/>
              <w:contextualSpacing/>
              <w:rPr>
                <w:rFonts w:ascii="Consolas" w:hAnsi="Consolas" w:cs="Consolas"/>
                <w:sz w:val="20"/>
                <w:szCs w:val="20"/>
                <w:rPrChange w:id="2054" w:author="Kelvin Ang" w:date="2014-11-09T12:03:00Z">
                  <w:rPr/>
                </w:rPrChange>
              </w:rPr>
            </w:pPr>
            <w:r w:rsidRPr="00B52A3C">
              <w:rPr>
                <w:rFonts w:ascii="Consolas" w:hAnsi="Consolas" w:cs="Consolas"/>
                <w:color w:val="000000"/>
                <w:sz w:val="20"/>
                <w:szCs w:val="20"/>
                <w:rPrChange w:id="2055" w:author="Kelvin Ang" w:date="2014-11-09T12:03:00Z">
                  <w:rPr>
                    <w:color w:val="000000"/>
                  </w:rPr>
                </w:rPrChange>
              </w:rPr>
              <w:tab/>
              <w:t xml:space="preserve">} </w:t>
            </w:r>
            <w:r w:rsidRPr="00B52A3C">
              <w:rPr>
                <w:rFonts w:ascii="Consolas" w:hAnsi="Consolas" w:cs="Consolas"/>
                <w:b/>
                <w:bCs/>
                <w:color w:val="7F0055"/>
                <w:sz w:val="20"/>
                <w:szCs w:val="20"/>
                <w:rPrChange w:id="2056" w:author="Kelvin Ang" w:date="2014-11-09T12:03:00Z">
                  <w:rPr>
                    <w:b/>
                    <w:bCs/>
                    <w:color w:val="7F0055"/>
                  </w:rPr>
                </w:rPrChange>
              </w:rPr>
              <w:t>else</w:t>
            </w:r>
            <w:r w:rsidRPr="00B52A3C">
              <w:rPr>
                <w:rFonts w:ascii="Consolas" w:hAnsi="Consolas" w:cs="Consolas"/>
                <w:color w:val="000000"/>
                <w:sz w:val="20"/>
                <w:szCs w:val="20"/>
                <w:rPrChange w:id="2057" w:author="Kelvin Ang" w:date="2014-11-09T12:03:00Z">
                  <w:rPr>
                    <w:color w:val="000000"/>
                  </w:rPr>
                </w:rPrChange>
              </w:rPr>
              <w:t xml:space="preserve"> </w:t>
            </w:r>
            <w:r w:rsidRPr="00B52A3C">
              <w:rPr>
                <w:rFonts w:ascii="Consolas" w:hAnsi="Consolas" w:cs="Consolas"/>
                <w:b/>
                <w:bCs/>
                <w:color w:val="7F0055"/>
                <w:sz w:val="20"/>
                <w:szCs w:val="20"/>
                <w:rPrChange w:id="2058" w:author="Kelvin Ang" w:date="2014-11-09T12:03:00Z">
                  <w:rPr>
                    <w:b/>
                    <w:bCs/>
                    <w:color w:val="7F0055"/>
                  </w:rPr>
                </w:rPrChange>
              </w:rPr>
              <w:t>if</w:t>
            </w:r>
            <w:r w:rsidRPr="00B52A3C">
              <w:rPr>
                <w:rFonts w:ascii="Consolas" w:hAnsi="Consolas" w:cs="Consolas"/>
                <w:color w:val="000000"/>
                <w:sz w:val="20"/>
                <w:szCs w:val="20"/>
                <w:rPrChange w:id="2059" w:author="Kelvin Ang" w:date="2014-11-09T12:03:00Z">
                  <w:rPr>
                    <w:color w:val="000000"/>
                  </w:rPr>
                </w:rPrChange>
              </w:rPr>
              <w:t xml:space="preserve"> (</w:t>
            </w:r>
            <w:r w:rsidRPr="00B52A3C">
              <w:rPr>
                <w:rFonts w:ascii="Consolas" w:hAnsi="Consolas" w:cs="Consolas"/>
                <w:i/>
                <w:iCs/>
                <w:color w:val="000000"/>
                <w:sz w:val="20"/>
                <w:szCs w:val="20"/>
                <w:rPrChange w:id="2060" w:author="Kelvin Ang" w:date="2014-11-09T12:03:00Z">
                  <w:rPr>
                    <w:i/>
                    <w:iCs/>
                    <w:color w:val="000000"/>
                  </w:rPr>
                </w:rPrChange>
              </w:rPr>
              <w:t>isThisWeek</w:t>
            </w:r>
            <w:r w:rsidRPr="00B52A3C">
              <w:rPr>
                <w:rFonts w:ascii="Consolas" w:hAnsi="Consolas" w:cs="Consolas"/>
                <w:color w:val="000000"/>
                <w:sz w:val="20"/>
                <w:szCs w:val="20"/>
                <w:rPrChange w:id="2061" w:author="Kelvin Ang" w:date="2014-11-09T12:03:00Z">
                  <w:rPr>
                    <w:color w:val="000000"/>
                  </w:rPr>
                </w:rPrChange>
              </w:rPr>
              <w:t>(</w:t>
            </w:r>
            <w:r w:rsidRPr="00B52A3C">
              <w:rPr>
                <w:rFonts w:ascii="Consolas" w:hAnsi="Consolas" w:cs="Consolas"/>
                <w:sz w:val="20"/>
                <w:szCs w:val="20"/>
                <w:rPrChange w:id="2062" w:author="Kelvin Ang" w:date="2014-11-09T12:03:00Z">
                  <w:rPr/>
                </w:rPrChange>
              </w:rPr>
              <w:t>currentDate</w:t>
            </w:r>
            <w:r w:rsidRPr="00B52A3C">
              <w:rPr>
                <w:rFonts w:ascii="Consolas" w:hAnsi="Consolas" w:cs="Consolas"/>
                <w:color w:val="000000"/>
                <w:sz w:val="20"/>
                <w:szCs w:val="20"/>
                <w:rPrChange w:id="2063" w:author="Kelvin Ang" w:date="2014-11-09T12:03:00Z">
                  <w:rPr>
                    <w:color w:val="000000"/>
                  </w:rPr>
                </w:rPrChange>
              </w:rPr>
              <w:t>)) {</w:t>
            </w:r>
          </w:p>
          <w:p w14:paraId="131B3F98" w14:textId="77777777" w:rsidR="007958DE" w:rsidRPr="00B52A3C" w:rsidRDefault="007958DE" w:rsidP="007958DE">
            <w:pPr>
              <w:spacing w:line="240" w:lineRule="auto"/>
              <w:contextualSpacing/>
              <w:rPr>
                <w:rFonts w:ascii="Consolas" w:hAnsi="Consolas" w:cs="Consolas"/>
                <w:sz w:val="20"/>
                <w:szCs w:val="20"/>
                <w:rPrChange w:id="2064" w:author="Kelvin Ang" w:date="2014-11-09T12:03:00Z">
                  <w:rPr/>
                </w:rPrChange>
              </w:rPr>
            </w:pPr>
            <w:r w:rsidRPr="00B52A3C">
              <w:rPr>
                <w:rFonts w:ascii="Consolas" w:hAnsi="Consolas" w:cs="Consolas"/>
                <w:color w:val="000000"/>
                <w:sz w:val="20"/>
                <w:szCs w:val="20"/>
                <w:rPrChange w:id="2065" w:author="Kelvin Ang" w:date="2014-11-09T12:03:00Z">
                  <w:rPr>
                    <w:color w:val="000000"/>
                  </w:rPr>
                </w:rPrChange>
              </w:rPr>
              <w:tab/>
            </w:r>
            <w:r w:rsidRPr="00B52A3C">
              <w:rPr>
                <w:rFonts w:ascii="Consolas" w:hAnsi="Consolas" w:cs="Consolas"/>
                <w:color w:val="000000"/>
                <w:sz w:val="20"/>
                <w:szCs w:val="20"/>
                <w:rPrChange w:id="2066" w:author="Kelvin Ang" w:date="2014-11-09T12:03:00Z">
                  <w:rPr>
                    <w:color w:val="000000"/>
                  </w:rPr>
                </w:rPrChange>
              </w:rPr>
              <w:tab/>
            </w:r>
            <w:r w:rsidRPr="00B52A3C">
              <w:rPr>
                <w:rFonts w:ascii="Consolas" w:hAnsi="Consolas" w:cs="Consolas"/>
                <w:sz w:val="20"/>
                <w:szCs w:val="20"/>
                <w:rPrChange w:id="2067" w:author="Kelvin Ang" w:date="2014-11-09T12:03:00Z">
                  <w:rPr/>
                </w:rPrChange>
              </w:rPr>
              <w:t>formatString</w:t>
            </w:r>
            <w:r w:rsidRPr="00B52A3C">
              <w:rPr>
                <w:rFonts w:ascii="Consolas" w:hAnsi="Consolas" w:cs="Consolas"/>
                <w:color w:val="000000"/>
                <w:sz w:val="20"/>
                <w:szCs w:val="20"/>
                <w:rPrChange w:id="2068" w:author="Kelvin Ang" w:date="2014-11-09T12:03:00Z">
                  <w:rPr>
                    <w:color w:val="000000"/>
                  </w:rPr>
                </w:rPrChange>
              </w:rPr>
              <w:t xml:space="preserve"> = </w:t>
            </w:r>
            <w:r w:rsidRPr="00B52A3C">
              <w:rPr>
                <w:rFonts w:ascii="Consolas" w:hAnsi="Consolas" w:cs="Consolas"/>
                <w:color w:val="2A00FF"/>
                <w:sz w:val="20"/>
                <w:szCs w:val="20"/>
                <w:rPrChange w:id="2069" w:author="Kelvin Ang" w:date="2014-11-09T12:03:00Z">
                  <w:rPr>
                    <w:color w:val="2A00FF"/>
                  </w:rPr>
                </w:rPrChange>
              </w:rPr>
              <w:t>"E"</w:t>
            </w:r>
            <w:r w:rsidRPr="00B52A3C">
              <w:rPr>
                <w:rFonts w:ascii="Consolas" w:hAnsi="Consolas" w:cs="Consolas"/>
                <w:color w:val="000000"/>
                <w:sz w:val="20"/>
                <w:szCs w:val="20"/>
                <w:rPrChange w:id="2070" w:author="Kelvin Ang" w:date="2014-11-09T12:03:00Z">
                  <w:rPr>
                    <w:color w:val="000000"/>
                  </w:rPr>
                </w:rPrChange>
              </w:rPr>
              <w:t>;</w:t>
            </w:r>
          </w:p>
          <w:p w14:paraId="17636E42" w14:textId="77777777" w:rsidR="007958DE" w:rsidRPr="00B52A3C" w:rsidRDefault="007958DE" w:rsidP="007958DE">
            <w:pPr>
              <w:spacing w:line="240" w:lineRule="auto"/>
              <w:contextualSpacing/>
              <w:rPr>
                <w:rFonts w:ascii="Consolas" w:hAnsi="Consolas" w:cs="Consolas"/>
                <w:sz w:val="20"/>
                <w:szCs w:val="20"/>
                <w:rPrChange w:id="2071" w:author="Kelvin Ang" w:date="2014-11-09T12:03:00Z">
                  <w:rPr/>
                </w:rPrChange>
              </w:rPr>
            </w:pPr>
            <w:r w:rsidRPr="00B52A3C">
              <w:rPr>
                <w:rFonts w:ascii="Consolas" w:hAnsi="Consolas" w:cs="Consolas"/>
                <w:color w:val="000000"/>
                <w:sz w:val="20"/>
                <w:szCs w:val="20"/>
                <w:rPrChange w:id="2072" w:author="Kelvin Ang" w:date="2014-11-09T12:03:00Z">
                  <w:rPr>
                    <w:color w:val="000000"/>
                  </w:rPr>
                </w:rPrChange>
              </w:rPr>
              <w:tab/>
              <w:t xml:space="preserve">} </w:t>
            </w:r>
            <w:r w:rsidRPr="00B52A3C">
              <w:rPr>
                <w:rFonts w:ascii="Consolas" w:hAnsi="Consolas" w:cs="Consolas"/>
                <w:b/>
                <w:bCs/>
                <w:color w:val="7F0055"/>
                <w:sz w:val="20"/>
                <w:szCs w:val="20"/>
                <w:rPrChange w:id="2073" w:author="Kelvin Ang" w:date="2014-11-09T12:03:00Z">
                  <w:rPr>
                    <w:b/>
                    <w:bCs/>
                    <w:color w:val="7F0055"/>
                  </w:rPr>
                </w:rPrChange>
              </w:rPr>
              <w:t>else</w:t>
            </w:r>
            <w:r w:rsidRPr="00B52A3C">
              <w:rPr>
                <w:rFonts w:ascii="Consolas" w:hAnsi="Consolas" w:cs="Consolas"/>
                <w:color w:val="000000"/>
                <w:sz w:val="20"/>
                <w:szCs w:val="20"/>
                <w:rPrChange w:id="2074" w:author="Kelvin Ang" w:date="2014-11-09T12:03:00Z">
                  <w:rPr>
                    <w:color w:val="000000"/>
                  </w:rPr>
                </w:rPrChange>
              </w:rPr>
              <w:t xml:space="preserve"> </w:t>
            </w:r>
            <w:r w:rsidRPr="00B52A3C">
              <w:rPr>
                <w:rFonts w:ascii="Consolas" w:hAnsi="Consolas" w:cs="Consolas"/>
                <w:b/>
                <w:bCs/>
                <w:color w:val="7F0055"/>
                <w:sz w:val="20"/>
                <w:szCs w:val="20"/>
                <w:rPrChange w:id="2075" w:author="Kelvin Ang" w:date="2014-11-09T12:03:00Z">
                  <w:rPr>
                    <w:b/>
                    <w:bCs/>
                    <w:color w:val="7F0055"/>
                  </w:rPr>
                </w:rPrChange>
              </w:rPr>
              <w:t>if</w:t>
            </w:r>
            <w:r w:rsidRPr="00B52A3C">
              <w:rPr>
                <w:rFonts w:ascii="Consolas" w:hAnsi="Consolas" w:cs="Consolas"/>
                <w:color w:val="000000"/>
                <w:sz w:val="20"/>
                <w:szCs w:val="20"/>
                <w:rPrChange w:id="2076" w:author="Kelvin Ang" w:date="2014-11-09T12:03:00Z">
                  <w:rPr>
                    <w:color w:val="000000"/>
                  </w:rPr>
                </w:rPrChange>
              </w:rPr>
              <w:t xml:space="preserve"> (</w:t>
            </w:r>
            <w:r w:rsidRPr="00B52A3C">
              <w:rPr>
                <w:rFonts w:ascii="Consolas" w:hAnsi="Consolas" w:cs="Consolas"/>
                <w:sz w:val="20"/>
                <w:szCs w:val="20"/>
                <w:rPrChange w:id="2077" w:author="Kelvin Ang" w:date="2014-11-09T12:03:00Z">
                  <w:rPr/>
                </w:rPrChange>
              </w:rPr>
              <w:t>isFirstDate</w:t>
            </w:r>
            <w:r w:rsidRPr="00B52A3C">
              <w:rPr>
                <w:rFonts w:ascii="Consolas" w:hAnsi="Consolas" w:cs="Consolas"/>
                <w:color w:val="000000"/>
                <w:sz w:val="20"/>
                <w:szCs w:val="20"/>
                <w:rPrChange w:id="2078" w:author="Kelvin Ang" w:date="2014-11-09T12:03:00Z">
                  <w:rPr>
                    <w:color w:val="000000"/>
                  </w:rPr>
                </w:rPrChange>
              </w:rPr>
              <w:t>) {</w:t>
            </w:r>
          </w:p>
          <w:p w14:paraId="5C898AC1" w14:textId="77777777" w:rsidR="007958DE" w:rsidRPr="00B52A3C" w:rsidRDefault="007958DE" w:rsidP="007958DE">
            <w:pPr>
              <w:spacing w:line="240" w:lineRule="auto"/>
              <w:contextualSpacing/>
              <w:rPr>
                <w:rFonts w:ascii="Consolas" w:hAnsi="Consolas" w:cs="Consolas"/>
                <w:sz w:val="20"/>
                <w:szCs w:val="20"/>
                <w:rPrChange w:id="2079" w:author="Kelvin Ang" w:date="2014-11-09T12:03:00Z">
                  <w:rPr/>
                </w:rPrChange>
              </w:rPr>
            </w:pPr>
            <w:r w:rsidRPr="00B52A3C">
              <w:rPr>
                <w:rFonts w:ascii="Consolas" w:hAnsi="Consolas" w:cs="Consolas"/>
                <w:color w:val="000000"/>
                <w:sz w:val="20"/>
                <w:szCs w:val="20"/>
                <w:rPrChange w:id="2080" w:author="Kelvin Ang" w:date="2014-11-09T12:03:00Z">
                  <w:rPr>
                    <w:color w:val="000000"/>
                  </w:rPr>
                </w:rPrChange>
              </w:rPr>
              <w:tab/>
            </w:r>
            <w:r w:rsidRPr="00B52A3C">
              <w:rPr>
                <w:rFonts w:ascii="Consolas" w:hAnsi="Consolas" w:cs="Consolas"/>
                <w:color w:val="000000"/>
                <w:sz w:val="20"/>
                <w:szCs w:val="20"/>
                <w:rPrChange w:id="2081" w:author="Kelvin Ang" w:date="2014-11-09T12:03:00Z">
                  <w:rPr>
                    <w:color w:val="000000"/>
                  </w:rPr>
                </w:rPrChange>
              </w:rPr>
              <w:tab/>
            </w:r>
            <w:r w:rsidRPr="00B52A3C">
              <w:rPr>
                <w:rFonts w:ascii="Consolas" w:hAnsi="Consolas" w:cs="Consolas"/>
                <w:sz w:val="20"/>
                <w:szCs w:val="20"/>
                <w:rPrChange w:id="2082" w:author="Kelvin Ang" w:date="2014-11-09T12:03:00Z">
                  <w:rPr/>
                </w:rPrChange>
              </w:rPr>
              <w:t>formatString</w:t>
            </w:r>
            <w:r w:rsidRPr="00B52A3C">
              <w:rPr>
                <w:rFonts w:ascii="Consolas" w:hAnsi="Consolas" w:cs="Consolas"/>
                <w:color w:val="000000"/>
                <w:sz w:val="20"/>
                <w:szCs w:val="20"/>
                <w:rPrChange w:id="2083" w:author="Kelvin Ang" w:date="2014-11-09T12:03:00Z">
                  <w:rPr>
                    <w:color w:val="000000"/>
                  </w:rPr>
                </w:rPrChange>
              </w:rPr>
              <w:t xml:space="preserve"> = </w:t>
            </w:r>
            <w:r w:rsidRPr="00B52A3C">
              <w:rPr>
                <w:rFonts w:ascii="Consolas" w:hAnsi="Consolas" w:cs="Consolas"/>
                <w:color w:val="2A00FF"/>
                <w:sz w:val="20"/>
                <w:szCs w:val="20"/>
                <w:rPrChange w:id="2084" w:author="Kelvin Ang" w:date="2014-11-09T12:03:00Z">
                  <w:rPr>
                    <w:color w:val="2A00FF"/>
                  </w:rPr>
                </w:rPrChange>
              </w:rPr>
              <w:t>"'on' d MMM"</w:t>
            </w:r>
            <w:r w:rsidRPr="00B52A3C">
              <w:rPr>
                <w:rFonts w:ascii="Consolas" w:hAnsi="Consolas" w:cs="Consolas"/>
                <w:color w:val="000000"/>
                <w:sz w:val="20"/>
                <w:szCs w:val="20"/>
                <w:rPrChange w:id="2085" w:author="Kelvin Ang" w:date="2014-11-09T12:03:00Z">
                  <w:rPr>
                    <w:color w:val="000000"/>
                  </w:rPr>
                </w:rPrChange>
              </w:rPr>
              <w:t>;</w:t>
            </w:r>
          </w:p>
          <w:p w14:paraId="239CF178" w14:textId="77777777" w:rsidR="007958DE" w:rsidRPr="00B52A3C" w:rsidRDefault="007958DE" w:rsidP="007958DE">
            <w:pPr>
              <w:spacing w:line="240" w:lineRule="auto"/>
              <w:contextualSpacing/>
              <w:rPr>
                <w:rFonts w:ascii="Consolas" w:hAnsi="Consolas" w:cs="Consolas"/>
                <w:sz w:val="20"/>
                <w:szCs w:val="20"/>
                <w:rPrChange w:id="2086" w:author="Kelvin Ang" w:date="2014-11-09T12:03:00Z">
                  <w:rPr/>
                </w:rPrChange>
              </w:rPr>
            </w:pPr>
            <w:r w:rsidRPr="00B52A3C">
              <w:rPr>
                <w:rFonts w:ascii="Consolas" w:hAnsi="Consolas" w:cs="Consolas"/>
                <w:color w:val="000000"/>
                <w:sz w:val="20"/>
                <w:szCs w:val="20"/>
                <w:rPrChange w:id="2087" w:author="Kelvin Ang" w:date="2014-11-09T12:03:00Z">
                  <w:rPr>
                    <w:color w:val="000000"/>
                  </w:rPr>
                </w:rPrChange>
              </w:rPr>
              <w:tab/>
              <w:t xml:space="preserve">} </w:t>
            </w:r>
            <w:r w:rsidRPr="00B52A3C">
              <w:rPr>
                <w:rFonts w:ascii="Consolas" w:hAnsi="Consolas" w:cs="Consolas"/>
                <w:b/>
                <w:bCs/>
                <w:color w:val="7F0055"/>
                <w:sz w:val="20"/>
                <w:szCs w:val="20"/>
                <w:rPrChange w:id="2088" w:author="Kelvin Ang" w:date="2014-11-09T12:03:00Z">
                  <w:rPr>
                    <w:b/>
                    <w:bCs/>
                    <w:color w:val="7F0055"/>
                  </w:rPr>
                </w:rPrChange>
              </w:rPr>
              <w:t>else</w:t>
            </w:r>
            <w:r w:rsidRPr="00B52A3C">
              <w:rPr>
                <w:rFonts w:ascii="Consolas" w:hAnsi="Consolas" w:cs="Consolas"/>
                <w:color w:val="000000"/>
                <w:sz w:val="20"/>
                <w:szCs w:val="20"/>
                <w:rPrChange w:id="2089" w:author="Kelvin Ang" w:date="2014-11-09T12:03:00Z">
                  <w:rPr>
                    <w:color w:val="000000"/>
                  </w:rPr>
                </w:rPrChange>
              </w:rPr>
              <w:t xml:space="preserve"> {</w:t>
            </w:r>
          </w:p>
          <w:p w14:paraId="56E85CE3" w14:textId="77777777" w:rsidR="007958DE" w:rsidRPr="00B52A3C" w:rsidRDefault="007958DE" w:rsidP="007958DE">
            <w:pPr>
              <w:spacing w:line="240" w:lineRule="auto"/>
              <w:contextualSpacing/>
              <w:rPr>
                <w:rFonts w:ascii="Consolas" w:hAnsi="Consolas" w:cs="Consolas"/>
                <w:sz w:val="20"/>
                <w:szCs w:val="20"/>
                <w:rPrChange w:id="2090" w:author="Kelvin Ang" w:date="2014-11-09T12:03:00Z">
                  <w:rPr/>
                </w:rPrChange>
              </w:rPr>
            </w:pPr>
            <w:r w:rsidRPr="00B52A3C">
              <w:rPr>
                <w:rFonts w:ascii="Consolas" w:hAnsi="Consolas" w:cs="Consolas"/>
                <w:color w:val="000000"/>
                <w:sz w:val="20"/>
                <w:szCs w:val="20"/>
                <w:rPrChange w:id="2091" w:author="Kelvin Ang" w:date="2014-11-09T12:03:00Z">
                  <w:rPr>
                    <w:color w:val="000000"/>
                  </w:rPr>
                </w:rPrChange>
              </w:rPr>
              <w:tab/>
            </w:r>
            <w:r w:rsidRPr="00B52A3C">
              <w:rPr>
                <w:rFonts w:ascii="Consolas" w:hAnsi="Consolas" w:cs="Consolas"/>
                <w:color w:val="000000"/>
                <w:sz w:val="20"/>
                <w:szCs w:val="20"/>
                <w:rPrChange w:id="2092" w:author="Kelvin Ang" w:date="2014-11-09T12:03:00Z">
                  <w:rPr>
                    <w:color w:val="000000"/>
                  </w:rPr>
                </w:rPrChange>
              </w:rPr>
              <w:tab/>
            </w:r>
            <w:r w:rsidRPr="00B52A3C">
              <w:rPr>
                <w:rFonts w:ascii="Consolas" w:hAnsi="Consolas" w:cs="Consolas"/>
                <w:sz w:val="20"/>
                <w:szCs w:val="20"/>
                <w:rPrChange w:id="2093" w:author="Kelvin Ang" w:date="2014-11-09T12:03:00Z">
                  <w:rPr/>
                </w:rPrChange>
              </w:rPr>
              <w:t>formatString</w:t>
            </w:r>
            <w:r w:rsidRPr="00B52A3C">
              <w:rPr>
                <w:rFonts w:ascii="Consolas" w:hAnsi="Consolas" w:cs="Consolas"/>
                <w:color w:val="000000"/>
                <w:sz w:val="20"/>
                <w:szCs w:val="20"/>
                <w:rPrChange w:id="2094" w:author="Kelvin Ang" w:date="2014-11-09T12:03:00Z">
                  <w:rPr>
                    <w:color w:val="000000"/>
                  </w:rPr>
                </w:rPrChange>
              </w:rPr>
              <w:t xml:space="preserve"> = </w:t>
            </w:r>
            <w:r w:rsidRPr="00B52A3C">
              <w:rPr>
                <w:rFonts w:ascii="Consolas" w:hAnsi="Consolas" w:cs="Consolas"/>
                <w:color w:val="2A00FF"/>
                <w:sz w:val="20"/>
                <w:szCs w:val="20"/>
                <w:rPrChange w:id="2095" w:author="Kelvin Ang" w:date="2014-11-09T12:03:00Z">
                  <w:rPr>
                    <w:color w:val="2A00FF"/>
                  </w:rPr>
                </w:rPrChange>
              </w:rPr>
              <w:t>"d MMM"</w:t>
            </w:r>
            <w:r w:rsidRPr="00B52A3C">
              <w:rPr>
                <w:rFonts w:ascii="Consolas" w:hAnsi="Consolas" w:cs="Consolas"/>
                <w:color w:val="000000"/>
                <w:sz w:val="20"/>
                <w:szCs w:val="20"/>
                <w:rPrChange w:id="2096" w:author="Kelvin Ang" w:date="2014-11-09T12:03:00Z">
                  <w:rPr>
                    <w:color w:val="000000"/>
                  </w:rPr>
                </w:rPrChange>
              </w:rPr>
              <w:t>;</w:t>
            </w:r>
          </w:p>
          <w:p w14:paraId="2B405791" w14:textId="77777777" w:rsidR="007958DE" w:rsidRPr="00B52A3C" w:rsidRDefault="007958DE" w:rsidP="007958DE">
            <w:pPr>
              <w:spacing w:line="240" w:lineRule="auto"/>
              <w:contextualSpacing/>
              <w:rPr>
                <w:rFonts w:ascii="Consolas" w:hAnsi="Consolas" w:cs="Consolas"/>
                <w:sz w:val="20"/>
                <w:szCs w:val="20"/>
                <w:rPrChange w:id="2097" w:author="Kelvin Ang" w:date="2014-11-09T12:03:00Z">
                  <w:rPr/>
                </w:rPrChange>
              </w:rPr>
            </w:pPr>
            <w:r w:rsidRPr="00B52A3C">
              <w:rPr>
                <w:rFonts w:ascii="Consolas" w:hAnsi="Consolas" w:cs="Consolas"/>
                <w:color w:val="000000"/>
                <w:sz w:val="20"/>
                <w:szCs w:val="20"/>
                <w:rPrChange w:id="2098" w:author="Kelvin Ang" w:date="2014-11-09T12:03:00Z">
                  <w:rPr>
                    <w:color w:val="000000"/>
                  </w:rPr>
                </w:rPrChange>
              </w:rPr>
              <w:tab/>
              <w:t>}</w:t>
            </w:r>
          </w:p>
          <w:p w14:paraId="5E6C2D1E" w14:textId="77777777" w:rsidR="007958DE" w:rsidRPr="00B52A3C" w:rsidRDefault="007958DE" w:rsidP="007958DE">
            <w:pPr>
              <w:spacing w:line="240" w:lineRule="auto"/>
              <w:contextualSpacing/>
              <w:rPr>
                <w:rFonts w:ascii="Consolas" w:hAnsi="Consolas" w:cs="Consolas"/>
                <w:sz w:val="20"/>
                <w:szCs w:val="20"/>
                <w:rPrChange w:id="2099" w:author="Kelvin Ang" w:date="2014-11-09T12:03:00Z">
                  <w:rPr/>
                </w:rPrChange>
              </w:rPr>
            </w:pPr>
            <w:r w:rsidRPr="00B52A3C">
              <w:rPr>
                <w:rFonts w:ascii="Consolas" w:hAnsi="Consolas" w:cs="Consolas"/>
                <w:color w:val="000000"/>
                <w:sz w:val="20"/>
                <w:szCs w:val="20"/>
                <w:rPrChange w:id="2100" w:author="Kelvin Ang" w:date="2014-11-09T12:03:00Z">
                  <w:rPr>
                    <w:color w:val="000000"/>
                  </w:rPr>
                </w:rPrChange>
              </w:rPr>
              <w:tab/>
            </w:r>
            <w:r w:rsidRPr="00B52A3C">
              <w:rPr>
                <w:rFonts w:ascii="Consolas" w:hAnsi="Consolas" w:cs="Consolas"/>
                <w:b/>
                <w:bCs/>
                <w:color w:val="7F0055"/>
                <w:sz w:val="20"/>
                <w:szCs w:val="20"/>
                <w:rPrChange w:id="2101" w:author="Kelvin Ang" w:date="2014-11-09T12:03:00Z">
                  <w:rPr>
                    <w:b/>
                    <w:bCs/>
                    <w:color w:val="7F0055"/>
                  </w:rPr>
                </w:rPrChange>
              </w:rPr>
              <w:t>if</w:t>
            </w:r>
            <w:r w:rsidRPr="00B52A3C">
              <w:rPr>
                <w:rFonts w:ascii="Consolas" w:hAnsi="Consolas" w:cs="Consolas"/>
                <w:color w:val="000000"/>
                <w:sz w:val="20"/>
                <w:szCs w:val="20"/>
                <w:rPrChange w:id="2102" w:author="Kelvin Ang" w:date="2014-11-09T12:03:00Z">
                  <w:rPr>
                    <w:color w:val="000000"/>
                  </w:rPr>
                </w:rPrChange>
              </w:rPr>
              <w:t xml:space="preserve"> (!</w:t>
            </w:r>
            <w:r w:rsidRPr="00B52A3C">
              <w:rPr>
                <w:rFonts w:ascii="Consolas" w:hAnsi="Consolas" w:cs="Consolas"/>
                <w:i/>
                <w:iCs/>
                <w:color w:val="000000"/>
                <w:sz w:val="20"/>
                <w:szCs w:val="20"/>
                <w:rPrChange w:id="2103" w:author="Kelvin Ang" w:date="2014-11-09T12:03:00Z">
                  <w:rPr>
                    <w:i/>
                    <w:iCs/>
                    <w:color w:val="000000"/>
                  </w:rPr>
                </w:rPrChange>
              </w:rPr>
              <w:t>isThisYear</w:t>
            </w:r>
            <w:r w:rsidRPr="00B52A3C">
              <w:rPr>
                <w:rFonts w:ascii="Consolas" w:hAnsi="Consolas" w:cs="Consolas"/>
                <w:color w:val="000000"/>
                <w:sz w:val="20"/>
                <w:szCs w:val="20"/>
                <w:rPrChange w:id="2104" w:author="Kelvin Ang" w:date="2014-11-09T12:03:00Z">
                  <w:rPr>
                    <w:color w:val="000000"/>
                  </w:rPr>
                </w:rPrChange>
              </w:rPr>
              <w:t>(</w:t>
            </w:r>
            <w:r w:rsidRPr="00B52A3C">
              <w:rPr>
                <w:rFonts w:ascii="Consolas" w:hAnsi="Consolas" w:cs="Consolas"/>
                <w:sz w:val="20"/>
                <w:szCs w:val="20"/>
                <w:rPrChange w:id="2105" w:author="Kelvin Ang" w:date="2014-11-09T12:03:00Z">
                  <w:rPr/>
                </w:rPrChange>
              </w:rPr>
              <w:t>currentDate</w:t>
            </w:r>
            <w:r w:rsidRPr="00B52A3C">
              <w:rPr>
                <w:rFonts w:ascii="Consolas" w:hAnsi="Consolas" w:cs="Consolas"/>
                <w:color w:val="000000"/>
                <w:sz w:val="20"/>
                <w:szCs w:val="20"/>
                <w:rPrChange w:id="2106" w:author="Kelvin Ang" w:date="2014-11-09T12:03:00Z">
                  <w:rPr>
                    <w:color w:val="000000"/>
                  </w:rPr>
                </w:rPrChange>
              </w:rPr>
              <w:t>)) {</w:t>
            </w:r>
          </w:p>
          <w:p w14:paraId="770BB0C3" w14:textId="77777777" w:rsidR="007958DE" w:rsidRPr="00B52A3C" w:rsidRDefault="007958DE" w:rsidP="007958DE">
            <w:pPr>
              <w:spacing w:line="240" w:lineRule="auto"/>
              <w:contextualSpacing/>
              <w:rPr>
                <w:rFonts w:ascii="Consolas" w:hAnsi="Consolas" w:cs="Consolas"/>
                <w:sz w:val="20"/>
                <w:szCs w:val="20"/>
                <w:rPrChange w:id="2107" w:author="Kelvin Ang" w:date="2014-11-09T12:03:00Z">
                  <w:rPr/>
                </w:rPrChange>
              </w:rPr>
            </w:pPr>
            <w:r w:rsidRPr="00B52A3C">
              <w:rPr>
                <w:rFonts w:ascii="Consolas" w:hAnsi="Consolas" w:cs="Consolas"/>
                <w:color w:val="000000"/>
                <w:sz w:val="20"/>
                <w:szCs w:val="20"/>
                <w:rPrChange w:id="2108" w:author="Kelvin Ang" w:date="2014-11-09T12:03:00Z">
                  <w:rPr>
                    <w:color w:val="000000"/>
                  </w:rPr>
                </w:rPrChange>
              </w:rPr>
              <w:tab/>
            </w:r>
            <w:r w:rsidRPr="00B52A3C">
              <w:rPr>
                <w:rFonts w:ascii="Consolas" w:hAnsi="Consolas" w:cs="Consolas"/>
                <w:color w:val="000000"/>
                <w:sz w:val="20"/>
                <w:szCs w:val="20"/>
                <w:rPrChange w:id="2109" w:author="Kelvin Ang" w:date="2014-11-09T12:03:00Z">
                  <w:rPr>
                    <w:color w:val="000000"/>
                  </w:rPr>
                </w:rPrChange>
              </w:rPr>
              <w:tab/>
            </w:r>
            <w:r w:rsidRPr="00B52A3C">
              <w:rPr>
                <w:rFonts w:ascii="Consolas" w:hAnsi="Consolas" w:cs="Consolas"/>
                <w:sz w:val="20"/>
                <w:szCs w:val="20"/>
                <w:rPrChange w:id="2110" w:author="Kelvin Ang" w:date="2014-11-09T12:03:00Z">
                  <w:rPr/>
                </w:rPrChange>
              </w:rPr>
              <w:t>formatString</w:t>
            </w:r>
            <w:r w:rsidRPr="00B52A3C">
              <w:rPr>
                <w:rFonts w:ascii="Consolas" w:hAnsi="Consolas" w:cs="Consolas"/>
                <w:color w:val="000000"/>
                <w:sz w:val="20"/>
                <w:szCs w:val="20"/>
                <w:rPrChange w:id="2111" w:author="Kelvin Ang" w:date="2014-11-09T12:03:00Z">
                  <w:rPr>
                    <w:color w:val="000000"/>
                  </w:rPr>
                </w:rPrChange>
              </w:rPr>
              <w:t xml:space="preserve"> = </w:t>
            </w:r>
            <w:r w:rsidRPr="00B52A3C">
              <w:rPr>
                <w:rFonts w:ascii="Consolas" w:hAnsi="Consolas" w:cs="Consolas"/>
                <w:sz w:val="20"/>
                <w:szCs w:val="20"/>
                <w:rPrChange w:id="2112" w:author="Kelvin Ang" w:date="2014-11-09T12:03:00Z">
                  <w:rPr/>
                </w:rPrChange>
              </w:rPr>
              <w:t>formatString</w:t>
            </w:r>
            <w:r w:rsidRPr="00B52A3C">
              <w:rPr>
                <w:rFonts w:ascii="Consolas" w:hAnsi="Consolas" w:cs="Consolas"/>
                <w:color w:val="000000"/>
                <w:sz w:val="20"/>
                <w:szCs w:val="20"/>
                <w:rPrChange w:id="2113" w:author="Kelvin Ang" w:date="2014-11-09T12:03:00Z">
                  <w:rPr>
                    <w:color w:val="000000"/>
                  </w:rPr>
                </w:rPrChange>
              </w:rPr>
              <w:t xml:space="preserve"> + </w:t>
            </w:r>
            <w:r w:rsidRPr="00B52A3C">
              <w:rPr>
                <w:rFonts w:ascii="Consolas" w:hAnsi="Consolas" w:cs="Consolas"/>
                <w:color w:val="2A00FF"/>
                <w:sz w:val="20"/>
                <w:szCs w:val="20"/>
                <w:rPrChange w:id="2114" w:author="Kelvin Ang" w:date="2014-11-09T12:03:00Z">
                  <w:rPr>
                    <w:color w:val="2A00FF"/>
                  </w:rPr>
                </w:rPrChange>
              </w:rPr>
              <w:t>" yyyy"</w:t>
            </w:r>
            <w:r w:rsidRPr="00B52A3C">
              <w:rPr>
                <w:rFonts w:ascii="Consolas" w:hAnsi="Consolas" w:cs="Consolas"/>
                <w:color w:val="000000"/>
                <w:sz w:val="20"/>
                <w:szCs w:val="20"/>
                <w:rPrChange w:id="2115" w:author="Kelvin Ang" w:date="2014-11-09T12:03:00Z">
                  <w:rPr>
                    <w:color w:val="000000"/>
                  </w:rPr>
                </w:rPrChange>
              </w:rPr>
              <w:t>;</w:t>
            </w:r>
          </w:p>
          <w:p w14:paraId="16891304" w14:textId="77777777" w:rsidR="007958DE" w:rsidRPr="00B52A3C" w:rsidRDefault="007958DE" w:rsidP="007958DE">
            <w:pPr>
              <w:spacing w:line="240" w:lineRule="auto"/>
              <w:contextualSpacing/>
              <w:rPr>
                <w:rFonts w:ascii="Consolas" w:hAnsi="Consolas" w:cs="Consolas"/>
                <w:sz w:val="20"/>
                <w:szCs w:val="20"/>
                <w:rPrChange w:id="2116" w:author="Kelvin Ang" w:date="2014-11-09T12:03:00Z">
                  <w:rPr/>
                </w:rPrChange>
              </w:rPr>
            </w:pPr>
            <w:r w:rsidRPr="00B52A3C">
              <w:rPr>
                <w:rFonts w:ascii="Consolas" w:hAnsi="Consolas" w:cs="Consolas"/>
                <w:color w:val="000000"/>
                <w:sz w:val="20"/>
                <w:szCs w:val="20"/>
                <w:rPrChange w:id="2117" w:author="Kelvin Ang" w:date="2014-11-09T12:03:00Z">
                  <w:rPr>
                    <w:color w:val="000000"/>
                  </w:rPr>
                </w:rPrChange>
              </w:rPr>
              <w:tab/>
              <w:t>}</w:t>
            </w:r>
          </w:p>
          <w:p w14:paraId="23AB42C4" w14:textId="77777777" w:rsidR="007958DE" w:rsidRPr="00B52A3C" w:rsidRDefault="007958DE" w:rsidP="007958DE">
            <w:pPr>
              <w:spacing w:line="240" w:lineRule="auto"/>
              <w:contextualSpacing/>
              <w:rPr>
                <w:rFonts w:ascii="Consolas" w:hAnsi="Consolas" w:cs="Consolas"/>
                <w:color w:val="000000"/>
                <w:sz w:val="20"/>
                <w:szCs w:val="20"/>
                <w:rPrChange w:id="2118" w:author="Kelvin Ang" w:date="2014-11-09T12:03:00Z">
                  <w:rPr>
                    <w:color w:val="000000"/>
                  </w:rPr>
                </w:rPrChange>
              </w:rPr>
            </w:pPr>
            <w:r w:rsidRPr="00B52A3C">
              <w:rPr>
                <w:rFonts w:ascii="Consolas" w:hAnsi="Consolas" w:cs="Consolas"/>
                <w:color w:val="000000"/>
                <w:sz w:val="20"/>
                <w:szCs w:val="20"/>
                <w:rPrChange w:id="2119" w:author="Kelvin Ang" w:date="2014-11-09T12:03:00Z">
                  <w:rPr>
                    <w:color w:val="000000"/>
                  </w:rPr>
                </w:rPrChange>
              </w:rPr>
              <w:t>}</w:t>
            </w:r>
          </w:p>
          <w:p w14:paraId="7C2D2986" w14:textId="77777777" w:rsidR="007958DE" w:rsidRPr="00B52A3C" w:rsidRDefault="007958DE" w:rsidP="007958DE">
            <w:pPr>
              <w:spacing w:line="240" w:lineRule="auto"/>
              <w:contextualSpacing/>
              <w:rPr>
                <w:rFonts w:ascii="Consolas" w:hAnsi="Consolas" w:cs="Consolas"/>
                <w:sz w:val="20"/>
                <w:szCs w:val="20"/>
                <w:rPrChange w:id="2120" w:author="Kelvin Ang" w:date="2014-11-09T12:03:00Z">
                  <w:rPr/>
                </w:rPrChange>
              </w:rPr>
            </w:pPr>
            <w:r w:rsidRPr="00B52A3C">
              <w:rPr>
                <w:rFonts w:ascii="Consolas" w:hAnsi="Consolas" w:cs="Consolas"/>
                <w:b/>
                <w:bCs/>
                <w:color w:val="7F0055"/>
                <w:sz w:val="20"/>
                <w:szCs w:val="20"/>
                <w:rPrChange w:id="2121" w:author="Kelvin Ang" w:date="2014-11-09T12:03:00Z">
                  <w:rPr>
                    <w:b/>
                    <w:bCs/>
                    <w:color w:val="7F0055"/>
                  </w:rPr>
                </w:rPrChange>
              </w:rPr>
              <w:t>if</w:t>
            </w:r>
            <w:r w:rsidRPr="00B52A3C">
              <w:rPr>
                <w:rFonts w:ascii="Consolas" w:hAnsi="Consolas" w:cs="Consolas"/>
                <w:color w:val="000000"/>
                <w:sz w:val="20"/>
                <w:szCs w:val="20"/>
                <w:rPrChange w:id="2122" w:author="Kelvin Ang" w:date="2014-11-09T12:03:00Z">
                  <w:rPr>
                    <w:color w:val="000000"/>
                  </w:rPr>
                </w:rPrChange>
              </w:rPr>
              <w:t xml:space="preserve"> (</w:t>
            </w:r>
            <w:r w:rsidRPr="00B52A3C">
              <w:rPr>
                <w:rFonts w:ascii="Consolas" w:hAnsi="Consolas" w:cs="Consolas"/>
                <w:sz w:val="20"/>
                <w:szCs w:val="20"/>
                <w:rPrChange w:id="2123" w:author="Kelvin Ang" w:date="2014-11-09T12:03:00Z">
                  <w:rPr/>
                </w:rPrChange>
              </w:rPr>
              <w:t>isShowTime</w:t>
            </w:r>
            <w:r w:rsidRPr="00B52A3C">
              <w:rPr>
                <w:rFonts w:ascii="Consolas" w:hAnsi="Consolas" w:cs="Consolas"/>
                <w:color w:val="000000"/>
                <w:sz w:val="20"/>
                <w:szCs w:val="20"/>
                <w:rPrChange w:id="2124" w:author="Kelvin Ang" w:date="2014-11-09T12:03:00Z">
                  <w:rPr>
                    <w:color w:val="000000"/>
                  </w:rPr>
                </w:rPrChange>
              </w:rPr>
              <w:t>) {</w:t>
            </w:r>
          </w:p>
          <w:p w14:paraId="6B9EEF17" w14:textId="77777777" w:rsidR="007958DE" w:rsidRPr="00B52A3C" w:rsidRDefault="007958DE" w:rsidP="007958DE">
            <w:pPr>
              <w:spacing w:line="240" w:lineRule="auto"/>
              <w:contextualSpacing/>
              <w:rPr>
                <w:rFonts w:ascii="Consolas" w:hAnsi="Consolas" w:cs="Consolas"/>
                <w:sz w:val="20"/>
                <w:szCs w:val="20"/>
                <w:rPrChange w:id="2125" w:author="Kelvin Ang" w:date="2014-11-09T12:03:00Z">
                  <w:rPr/>
                </w:rPrChange>
              </w:rPr>
            </w:pPr>
            <w:r w:rsidRPr="00B52A3C">
              <w:rPr>
                <w:rFonts w:ascii="Consolas" w:hAnsi="Consolas" w:cs="Consolas"/>
                <w:color w:val="000000"/>
                <w:sz w:val="20"/>
                <w:szCs w:val="20"/>
                <w:rPrChange w:id="2126" w:author="Kelvin Ang" w:date="2014-11-09T12:03:00Z">
                  <w:rPr>
                    <w:color w:val="000000"/>
                  </w:rPr>
                </w:rPrChange>
              </w:rPr>
              <w:tab/>
            </w:r>
            <w:r w:rsidRPr="00B52A3C">
              <w:rPr>
                <w:rFonts w:ascii="Consolas" w:hAnsi="Consolas" w:cs="Consolas"/>
                <w:b/>
                <w:bCs/>
                <w:color w:val="7F0055"/>
                <w:sz w:val="20"/>
                <w:szCs w:val="20"/>
                <w:rPrChange w:id="2127" w:author="Kelvin Ang" w:date="2014-11-09T12:03:00Z">
                  <w:rPr>
                    <w:b/>
                    <w:bCs/>
                    <w:color w:val="7F0055"/>
                  </w:rPr>
                </w:rPrChange>
              </w:rPr>
              <w:t>if</w:t>
            </w:r>
            <w:r w:rsidRPr="00B52A3C">
              <w:rPr>
                <w:rFonts w:ascii="Consolas" w:hAnsi="Consolas" w:cs="Consolas"/>
                <w:color w:val="000000"/>
                <w:sz w:val="20"/>
                <w:szCs w:val="20"/>
                <w:rPrChange w:id="2128" w:author="Kelvin Ang" w:date="2014-11-09T12:03:00Z">
                  <w:rPr>
                    <w:color w:val="000000"/>
                  </w:rPr>
                </w:rPrChange>
              </w:rPr>
              <w:t xml:space="preserve"> (!</w:t>
            </w:r>
            <w:r w:rsidRPr="00B52A3C">
              <w:rPr>
                <w:rFonts w:ascii="Consolas" w:hAnsi="Consolas" w:cs="Consolas"/>
                <w:sz w:val="20"/>
                <w:szCs w:val="20"/>
                <w:rPrChange w:id="2129" w:author="Kelvin Ang" w:date="2014-11-09T12:03:00Z">
                  <w:rPr/>
                </w:rPrChange>
              </w:rPr>
              <w:t>isDateEmpty</w:t>
            </w:r>
            <w:r w:rsidRPr="00B52A3C">
              <w:rPr>
                <w:rFonts w:ascii="Consolas" w:hAnsi="Consolas" w:cs="Consolas"/>
                <w:color w:val="000000"/>
                <w:sz w:val="20"/>
                <w:szCs w:val="20"/>
                <w:rPrChange w:id="2130" w:author="Kelvin Ang" w:date="2014-11-09T12:03:00Z">
                  <w:rPr>
                    <w:color w:val="000000"/>
                  </w:rPr>
                </w:rPrChange>
              </w:rPr>
              <w:t>) {</w:t>
            </w:r>
          </w:p>
          <w:p w14:paraId="4B473779" w14:textId="77777777" w:rsidR="007958DE" w:rsidRPr="00B52A3C" w:rsidRDefault="007958DE" w:rsidP="007958DE">
            <w:pPr>
              <w:spacing w:line="240" w:lineRule="auto"/>
              <w:contextualSpacing/>
              <w:rPr>
                <w:rFonts w:ascii="Consolas" w:hAnsi="Consolas" w:cs="Consolas"/>
                <w:sz w:val="20"/>
                <w:szCs w:val="20"/>
                <w:rPrChange w:id="2131" w:author="Kelvin Ang" w:date="2014-11-09T12:03:00Z">
                  <w:rPr/>
                </w:rPrChange>
              </w:rPr>
            </w:pPr>
            <w:r w:rsidRPr="00B52A3C">
              <w:rPr>
                <w:rFonts w:ascii="Consolas" w:hAnsi="Consolas" w:cs="Consolas"/>
                <w:color w:val="000000"/>
                <w:sz w:val="20"/>
                <w:szCs w:val="20"/>
                <w:rPrChange w:id="2132" w:author="Kelvin Ang" w:date="2014-11-09T12:03:00Z">
                  <w:rPr>
                    <w:color w:val="000000"/>
                  </w:rPr>
                </w:rPrChange>
              </w:rPr>
              <w:tab/>
            </w:r>
            <w:r w:rsidRPr="00B52A3C">
              <w:rPr>
                <w:rFonts w:ascii="Consolas" w:hAnsi="Consolas" w:cs="Consolas"/>
                <w:color w:val="000000"/>
                <w:sz w:val="20"/>
                <w:szCs w:val="20"/>
                <w:rPrChange w:id="2133" w:author="Kelvin Ang" w:date="2014-11-09T12:03:00Z">
                  <w:rPr>
                    <w:color w:val="000000"/>
                  </w:rPr>
                </w:rPrChange>
              </w:rPr>
              <w:tab/>
            </w:r>
            <w:r w:rsidRPr="00B52A3C">
              <w:rPr>
                <w:rFonts w:ascii="Consolas" w:hAnsi="Consolas" w:cs="Consolas"/>
                <w:sz w:val="20"/>
                <w:szCs w:val="20"/>
                <w:rPrChange w:id="2134" w:author="Kelvin Ang" w:date="2014-11-09T12:03:00Z">
                  <w:rPr/>
                </w:rPrChange>
              </w:rPr>
              <w:t>formatString</w:t>
            </w:r>
            <w:r w:rsidRPr="00B52A3C">
              <w:rPr>
                <w:rFonts w:ascii="Consolas" w:hAnsi="Consolas" w:cs="Consolas"/>
                <w:color w:val="000000"/>
                <w:sz w:val="20"/>
                <w:szCs w:val="20"/>
                <w:rPrChange w:id="2135" w:author="Kelvin Ang" w:date="2014-11-09T12:03:00Z">
                  <w:rPr>
                    <w:color w:val="000000"/>
                  </w:rPr>
                </w:rPrChange>
              </w:rPr>
              <w:t xml:space="preserve"> = </w:t>
            </w:r>
            <w:r w:rsidRPr="00B52A3C">
              <w:rPr>
                <w:rFonts w:ascii="Consolas" w:hAnsi="Consolas" w:cs="Consolas"/>
                <w:sz w:val="20"/>
                <w:szCs w:val="20"/>
                <w:rPrChange w:id="2136" w:author="Kelvin Ang" w:date="2014-11-09T12:03:00Z">
                  <w:rPr/>
                </w:rPrChange>
              </w:rPr>
              <w:t>formatString</w:t>
            </w:r>
            <w:r w:rsidRPr="00B52A3C">
              <w:rPr>
                <w:rFonts w:ascii="Consolas" w:hAnsi="Consolas" w:cs="Consolas"/>
                <w:color w:val="000000"/>
                <w:sz w:val="20"/>
                <w:szCs w:val="20"/>
                <w:rPrChange w:id="2137" w:author="Kelvin Ang" w:date="2014-11-09T12:03:00Z">
                  <w:rPr>
                    <w:color w:val="000000"/>
                  </w:rPr>
                </w:rPrChange>
              </w:rPr>
              <w:t xml:space="preserve"> + </w:t>
            </w:r>
            <w:r w:rsidRPr="00B52A3C">
              <w:rPr>
                <w:rFonts w:ascii="Consolas" w:hAnsi="Consolas" w:cs="Consolas"/>
                <w:color w:val="2A00FF"/>
                <w:sz w:val="20"/>
                <w:szCs w:val="20"/>
                <w:rPrChange w:id="2138" w:author="Kelvin Ang" w:date="2014-11-09T12:03:00Z">
                  <w:rPr>
                    <w:color w:val="2A00FF"/>
                  </w:rPr>
                </w:rPrChange>
              </w:rPr>
              <w:t>" "</w:t>
            </w:r>
            <w:r w:rsidRPr="00B52A3C">
              <w:rPr>
                <w:rFonts w:ascii="Consolas" w:hAnsi="Consolas" w:cs="Consolas"/>
                <w:color w:val="000000"/>
                <w:sz w:val="20"/>
                <w:szCs w:val="20"/>
                <w:rPrChange w:id="2139" w:author="Kelvin Ang" w:date="2014-11-09T12:03:00Z">
                  <w:rPr>
                    <w:color w:val="000000"/>
                  </w:rPr>
                </w:rPrChange>
              </w:rPr>
              <w:t>;</w:t>
            </w:r>
          </w:p>
          <w:p w14:paraId="0627E903" w14:textId="77777777" w:rsidR="007958DE" w:rsidRPr="00B52A3C" w:rsidRDefault="007958DE" w:rsidP="007958DE">
            <w:pPr>
              <w:spacing w:line="240" w:lineRule="auto"/>
              <w:contextualSpacing/>
              <w:rPr>
                <w:rFonts w:ascii="Consolas" w:hAnsi="Consolas" w:cs="Consolas"/>
                <w:sz w:val="20"/>
                <w:szCs w:val="20"/>
                <w:rPrChange w:id="2140" w:author="Kelvin Ang" w:date="2014-11-09T12:03:00Z">
                  <w:rPr/>
                </w:rPrChange>
              </w:rPr>
            </w:pPr>
            <w:r w:rsidRPr="00B52A3C">
              <w:rPr>
                <w:rFonts w:ascii="Consolas" w:hAnsi="Consolas" w:cs="Consolas"/>
                <w:color w:val="000000"/>
                <w:sz w:val="20"/>
                <w:szCs w:val="20"/>
                <w:rPrChange w:id="2141" w:author="Kelvin Ang" w:date="2014-11-09T12:03:00Z">
                  <w:rPr>
                    <w:color w:val="000000"/>
                  </w:rPr>
                </w:rPrChange>
              </w:rPr>
              <w:tab/>
              <w:t>}</w:t>
            </w:r>
          </w:p>
          <w:p w14:paraId="4422D994" w14:textId="77777777" w:rsidR="007958DE" w:rsidRPr="00B52A3C" w:rsidRDefault="007958DE" w:rsidP="007958DE">
            <w:pPr>
              <w:spacing w:line="240" w:lineRule="auto"/>
              <w:contextualSpacing/>
              <w:rPr>
                <w:rFonts w:ascii="Consolas" w:hAnsi="Consolas" w:cs="Consolas"/>
                <w:sz w:val="20"/>
                <w:szCs w:val="20"/>
                <w:rPrChange w:id="2142" w:author="Kelvin Ang" w:date="2014-11-09T12:03:00Z">
                  <w:rPr/>
                </w:rPrChange>
              </w:rPr>
            </w:pPr>
            <w:r w:rsidRPr="00B52A3C">
              <w:rPr>
                <w:rFonts w:ascii="Consolas" w:hAnsi="Consolas" w:cs="Consolas"/>
                <w:color w:val="000000"/>
                <w:sz w:val="20"/>
                <w:szCs w:val="20"/>
                <w:rPrChange w:id="2143" w:author="Kelvin Ang" w:date="2014-11-09T12:03:00Z">
                  <w:rPr>
                    <w:color w:val="000000"/>
                  </w:rPr>
                </w:rPrChange>
              </w:rPr>
              <w:tab/>
            </w:r>
            <w:r w:rsidRPr="00B52A3C">
              <w:rPr>
                <w:rFonts w:ascii="Consolas" w:hAnsi="Consolas" w:cs="Consolas"/>
                <w:sz w:val="20"/>
                <w:szCs w:val="20"/>
                <w:rPrChange w:id="2144" w:author="Kelvin Ang" w:date="2014-11-09T12:03:00Z">
                  <w:rPr/>
                </w:rPrChange>
              </w:rPr>
              <w:t>formatString</w:t>
            </w:r>
            <w:r w:rsidRPr="00B52A3C">
              <w:rPr>
                <w:rFonts w:ascii="Consolas" w:hAnsi="Consolas" w:cs="Consolas"/>
                <w:color w:val="000000"/>
                <w:sz w:val="20"/>
                <w:szCs w:val="20"/>
                <w:rPrChange w:id="2145" w:author="Kelvin Ang" w:date="2014-11-09T12:03:00Z">
                  <w:rPr>
                    <w:color w:val="000000"/>
                  </w:rPr>
                </w:rPrChange>
              </w:rPr>
              <w:t xml:space="preserve"> = </w:t>
            </w:r>
            <w:r w:rsidRPr="00B52A3C">
              <w:rPr>
                <w:rFonts w:ascii="Consolas" w:hAnsi="Consolas" w:cs="Consolas"/>
                <w:sz w:val="20"/>
                <w:szCs w:val="20"/>
                <w:rPrChange w:id="2146" w:author="Kelvin Ang" w:date="2014-11-09T12:03:00Z">
                  <w:rPr/>
                </w:rPrChange>
              </w:rPr>
              <w:t>formatString</w:t>
            </w:r>
            <w:r w:rsidRPr="00B52A3C">
              <w:rPr>
                <w:rFonts w:ascii="Consolas" w:hAnsi="Consolas" w:cs="Consolas"/>
                <w:color w:val="000000"/>
                <w:sz w:val="20"/>
                <w:szCs w:val="20"/>
                <w:rPrChange w:id="2147" w:author="Kelvin Ang" w:date="2014-11-09T12:03:00Z">
                  <w:rPr>
                    <w:color w:val="000000"/>
                  </w:rPr>
                </w:rPrChange>
              </w:rPr>
              <w:t xml:space="preserve"> + </w:t>
            </w:r>
            <w:r w:rsidRPr="00B52A3C">
              <w:rPr>
                <w:rFonts w:ascii="Consolas" w:hAnsi="Consolas" w:cs="Consolas"/>
                <w:color w:val="2A00FF"/>
                <w:sz w:val="20"/>
                <w:szCs w:val="20"/>
                <w:rPrChange w:id="2148" w:author="Kelvin Ang" w:date="2014-11-09T12:03:00Z">
                  <w:rPr>
                    <w:color w:val="2A00FF"/>
                  </w:rPr>
                </w:rPrChange>
              </w:rPr>
              <w:t>"h"</w:t>
            </w:r>
            <w:r w:rsidRPr="00B52A3C">
              <w:rPr>
                <w:rFonts w:ascii="Consolas" w:hAnsi="Consolas" w:cs="Consolas"/>
                <w:color w:val="000000"/>
                <w:sz w:val="20"/>
                <w:szCs w:val="20"/>
                <w:rPrChange w:id="2149" w:author="Kelvin Ang" w:date="2014-11-09T12:03:00Z">
                  <w:rPr>
                    <w:color w:val="000000"/>
                  </w:rPr>
                </w:rPrChange>
              </w:rPr>
              <w:t>;</w:t>
            </w:r>
          </w:p>
          <w:p w14:paraId="0801D32B" w14:textId="77777777" w:rsidR="007958DE" w:rsidRPr="00B52A3C" w:rsidRDefault="007958DE" w:rsidP="007958DE">
            <w:pPr>
              <w:spacing w:line="240" w:lineRule="auto"/>
              <w:contextualSpacing/>
              <w:rPr>
                <w:rFonts w:ascii="Consolas" w:hAnsi="Consolas" w:cs="Consolas"/>
                <w:sz w:val="20"/>
                <w:szCs w:val="20"/>
                <w:rPrChange w:id="2150" w:author="Kelvin Ang" w:date="2014-11-09T12:03:00Z">
                  <w:rPr/>
                </w:rPrChange>
              </w:rPr>
            </w:pPr>
            <w:r w:rsidRPr="00B52A3C">
              <w:rPr>
                <w:rFonts w:ascii="Consolas" w:hAnsi="Consolas" w:cs="Consolas"/>
                <w:color w:val="000000"/>
                <w:sz w:val="20"/>
                <w:szCs w:val="20"/>
                <w:rPrChange w:id="2151" w:author="Kelvin Ang" w:date="2014-11-09T12:03:00Z">
                  <w:rPr>
                    <w:color w:val="000000"/>
                  </w:rPr>
                </w:rPrChange>
              </w:rPr>
              <w:tab/>
            </w:r>
            <w:r w:rsidRPr="00B52A3C">
              <w:rPr>
                <w:rFonts w:ascii="Consolas" w:hAnsi="Consolas" w:cs="Consolas"/>
                <w:b/>
                <w:bCs/>
                <w:color w:val="7F0055"/>
                <w:sz w:val="20"/>
                <w:szCs w:val="20"/>
                <w:rPrChange w:id="2152" w:author="Kelvin Ang" w:date="2014-11-09T12:03:00Z">
                  <w:rPr>
                    <w:b/>
                    <w:bCs/>
                    <w:color w:val="7F0055"/>
                  </w:rPr>
                </w:rPrChange>
              </w:rPr>
              <w:t>if</w:t>
            </w:r>
            <w:r w:rsidRPr="00B52A3C">
              <w:rPr>
                <w:rFonts w:ascii="Consolas" w:hAnsi="Consolas" w:cs="Consolas"/>
                <w:color w:val="000000"/>
                <w:sz w:val="20"/>
                <w:szCs w:val="20"/>
                <w:rPrChange w:id="2153" w:author="Kelvin Ang" w:date="2014-11-09T12:03:00Z">
                  <w:rPr>
                    <w:color w:val="000000"/>
                  </w:rPr>
                </w:rPrChange>
              </w:rPr>
              <w:t xml:space="preserve"> (</w:t>
            </w:r>
            <w:r w:rsidRPr="00B52A3C">
              <w:rPr>
                <w:rFonts w:ascii="Consolas" w:hAnsi="Consolas" w:cs="Consolas"/>
                <w:i/>
                <w:iCs/>
                <w:color w:val="000000"/>
                <w:sz w:val="20"/>
                <w:szCs w:val="20"/>
                <w:rPrChange w:id="2154" w:author="Kelvin Ang" w:date="2014-11-09T12:03:00Z">
                  <w:rPr>
                    <w:i/>
                    <w:iCs/>
                    <w:color w:val="000000"/>
                  </w:rPr>
                </w:rPrChange>
              </w:rPr>
              <w:t>hasMinutes</w:t>
            </w:r>
            <w:r w:rsidRPr="00B52A3C">
              <w:rPr>
                <w:rFonts w:ascii="Consolas" w:hAnsi="Consolas" w:cs="Consolas"/>
                <w:color w:val="000000"/>
                <w:sz w:val="20"/>
                <w:szCs w:val="20"/>
                <w:rPrChange w:id="2155" w:author="Kelvin Ang" w:date="2014-11-09T12:03:00Z">
                  <w:rPr>
                    <w:color w:val="000000"/>
                  </w:rPr>
                </w:rPrChange>
              </w:rPr>
              <w:t>(</w:t>
            </w:r>
            <w:r w:rsidRPr="00B52A3C">
              <w:rPr>
                <w:rFonts w:ascii="Consolas" w:hAnsi="Consolas" w:cs="Consolas"/>
                <w:sz w:val="20"/>
                <w:szCs w:val="20"/>
                <w:rPrChange w:id="2156" w:author="Kelvin Ang" w:date="2014-11-09T12:03:00Z">
                  <w:rPr/>
                </w:rPrChange>
              </w:rPr>
              <w:t>currentDate</w:t>
            </w:r>
            <w:r w:rsidRPr="00B52A3C">
              <w:rPr>
                <w:rFonts w:ascii="Consolas" w:hAnsi="Consolas" w:cs="Consolas"/>
                <w:color w:val="000000"/>
                <w:sz w:val="20"/>
                <w:szCs w:val="20"/>
                <w:rPrChange w:id="2157" w:author="Kelvin Ang" w:date="2014-11-09T12:03:00Z">
                  <w:rPr>
                    <w:color w:val="000000"/>
                  </w:rPr>
                </w:rPrChange>
              </w:rPr>
              <w:t>)) {</w:t>
            </w:r>
          </w:p>
          <w:p w14:paraId="490EC846" w14:textId="77777777" w:rsidR="007958DE" w:rsidRPr="00B52A3C" w:rsidRDefault="007958DE" w:rsidP="007958DE">
            <w:pPr>
              <w:spacing w:line="240" w:lineRule="auto"/>
              <w:contextualSpacing/>
              <w:rPr>
                <w:rFonts w:ascii="Consolas" w:hAnsi="Consolas" w:cs="Consolas"/>
                <w:sz w:val="20"/>
                <w:szCs w:val="20"/>
                <w:rPrChange w:id="2158" w:author="Kelvin Ang" w:date="2014-11-09T12:03:00Z">
                  <w:rPr/>
                </w:rPrChange>
              </w:rPr>
            </w:pPr>
            <w:r w:rsidRPr="00B52A3C">
              <w:rPr>
                <w:rFonts w:ascii="Consolas" w:hAnsi="Consolas" w:cs="Consolas"/>
                <w:color w:val="000000"/>
                <w:sz w:val="20"/>
                <w:szCs w:val="20"/>
                <w:rPrChange w:id="2159" w:author="Kelvin Ang" w:date="2014-11-09T12:03:00Z">
                  <w:rPr>
                    <w:color w:val="000000"/>
                  </w:rPr>
                </w:rPrChange>
              </w:rPr>
              <w:tab/>
            </w:r>
            <w:r w:rsidRPr="00B52A3C">
              <w:rPr>
                <w:rFonts w:ascii="Consolas" w:hAnsi="Consolas" w:cs="Consolas"/>
                <w:color w:val="000000"/>
                <w:sz w:val="20"/>
                <w:szCs w:val="20"/>
                <w:rPrChange w:id="2160" w:author="Kelvin Ang" w:date="2014-11-09T12:03:00Z">
                  <w:rPr>
                    <w:color w:val="000000"/>
                  </w:rPr>
                </w:rPrChange>
              </w:rPr>
              <w:tab/>
            </w:r>
            <w:r w:rsidRPr="00B52A3C">
              <w:rPr>
                <w:rFonts w:ascii="Consolas" w:hAnsi="Consolas" w:cs="Consolas"/>
                <w:sz w:val="20"/>
                <w:szCs w:val="20"/>
                <w:rPrChange w:id="2161" w:author="Kelvin Ang" w:date="2014-11-09T12:03:00Z">
                  <w:rPr/>
                </w:rPrChange>
              </w:rPr>
              <w:t>formatString</w:t>
            </w:r>
            <w:r w:rsidRPr="00B52A3C">
              <w:rPr>
                <w:rFonts w:ascii="Consolas" w:hAnsi="Consolas" w:cs="Consolas"/>
                <w:color w:val="000000"/>
                <w:sz w:val="20"/>
                <w:szCs w:val="20"/>
                <w:rPrChange w:id="2162" w:author="Kelvin Ang" w:date="2014-11-09T12:03:00Z">
                  <w:rPr>
                    <w:color w:val="000000"/>
                  </w:rPr>
                </w:rPrChange>
              </w:rPr>
              <w:t xml:space="preserve"> = </w:t>
            </w:r>
            <w:r w:rsidRPr="00B52A3C">
              <w:rPr>
                <w:rFonts w:ascii="Consolas" w:hAnsi="Consolas" w:cs="Consolas"/>
                <w:sz w:val="20"/>
                <w:szCs w:val="20"/>
                <w:rPrChange w:id="2163" w:author="Kelvin Ang" w:date="2014-11-09T12:03:00Z">
                  <w:rPr/>
                </w:rPrChange>
              </w:rPr>
              <w:t>formatString</w:t>
            </w:r>
            <w:r w:rsidRPr="00B52A3C">
              <w:rPr>
                <w:rFonts w:ascii="Consolas" w:hAnsi="Consolas" w:cs="Consolas"/>
                <w:color w:val="000000"/>
                <w:sz w:val="20"/>
                <w:szCs w:val="20"/>
                <w:rPrChange w:id="2164" w:author="Kelvin Ang" w:date="2014-11-09T12:03:00Z">
                  <w:rPr>
                    <w:color w:val="000000"/>
                  </w:rPr>
                </w:rPrChange>
              </w:rPr>
              <w:t xml:space="preserve"> + </w:t>
            </w:r>
            <w:r w:rsidRPr="00B52A3C">
              <w:rPr>
                <w:rFonts w:ascii="Consolas" w:hAnsi="Consolas" w:cs="Consolas"/>
                <w:color w:val="2A00FF"/>
                <w:sz w:val="20"/>
                <w:szCs w:val="20"/>
                <w:rPrChange w:id="2165" w:author="Kelvin Ang" w:date="2014-11-09T12:03:00Z">
                  <w:rPr>
                    <w:color w:val="2A00FF"/>
                  </w:rPr>
                </w:rPrChange>
              </w:rPr>
              <w:t>":mm"</w:t>
            </w:r>
            <w:r w:rsidRPr="00B52A3C">
              <w:rPr>
                <w:rFonts w:ascii="Consolas" w:hAnsi="Consolas" w:cs="Consolas"/>
                <w:color w:val="000000"/>
                <w:sz w:val="20"/>
                <w:szCs w:val="20"/>
                <w:rPrChange w:id="2166" w:author="Kelvin Ang" w:date="2014-11-09T12:03:00Z">
                  <w:rPr>
                    <w:color w:val="000000"/>
                  </w:rPr>
                </w:rPrChange>
              </w:rPr>
              <w:t>;</w:t>
            </w:r>
          </w:p>
          <w:p w14:paraId="57261359" w14:textId="77777777" w:rsidR="007958DE" w:rsidRPr="00B52A3C" w:rsidRDefault="007958DE" w:rsidP="007958DE">
            <w:pPr>
              <w:spacing w:line="240" w:lineRule="auto"/>
              <w:contextualSpacing/>
              <w:rPr>
                <w:rFonts w:ascii="Consolas" w:hAnsi="Consolas" w:cs="Consolas"/>
                <w:sz w:val="20"/>
                <w:szCs w:val="20"/>
                <w:rPrChange w:id="2167" w:author="Kelvin Ang" w:date="2014-11-09T12:03:00Z">
                  <w:rPr/>
                </w:rPrChange>
              </w:rPr>
            </w:pPr>
            <w:r w:rsidRPr="00B52A3C">
              <w:rPr>
                <w:rFonts w:ascii="Consolas" w:hAnsi="Consolas" w:cs="Consolas"/>
                <w:color w:val="000000"/>
                <w:sz w:val="20"/>
                <w:szCs w:val="20"/>
                <w:rPrChange w:id="2168" w:author="Kelvin Ang" w:date="2014-11-09T12:03:00Z">
                  <w:rPr>
                    <w:color w:val="000000"/>
                  </w:rPr>
                </w:rPrChange>
              </w:rPr>
              <w:tab/>
              <w:t>}</w:t>
            </w:r>
          </w:p>
          <w:p w14:paraId="6AC12914" w14:textId="77777777" w:rsidR="007958DE" w:rsidRPr="00B52A3C" w:rsidRDefault="007958DE" w:rsidP="007958DE">
            <w:pPr>
              <w:spacing w:line="240" w:lineRule="auto"/>
              <w:contextualSpacing/>
              <w:rPr>
                <w:rFonts w:ascii="Consolas" w:hAnsi="Consolas" w:cs="Consolas"/>
                <w:sz w:val="20"/>
                <w:szCs w:val="20"/>
                <w:rPrChange w:id="2169" w:author="Kelvin Ang" w:date="2014-11-09T12:03:00Z">
                  <w:rPr/>
                </w:rPrChange>
              </w:rPr>
            </w:pPr>
            <w:r w:rsidRPr="00B52A3C">
              <w:rPr>
                <w:rFonts w:ascii="Consolas" w:hAnsi="Consolas" w:cs="Consolas"/>
                <w:color w:val="000000"/>
                <w:sz w:val="20"/>
                <w:szCs w:val="20"/>
                <w:rPrChange w:id="2170" w:author="Kelvin Ang" w:date="2014-11-09T12:03:00Z">
                  <w:rPr>
                    <w:color w:val="000000"/>
                  </w:rPr>
                </w:rPrChange>
              </w:rPr>
              <w:tab/>
            </w:r>
            <w:r w:rsidRPr="00B52A3C">
              <w:rPr>
                <w:rFonts w:ascii="Consolas" w:hAnsi="Consolas" w:cs="Consolas"/>
                <w:sz w:val="20"/>
                <w:szCs w:val="20"/>
                <w:rPrChange w:id="2171" w:author="Kelvin Ang" w:date="2014-11-09T12:03:00Z">
                  <w:rPr/>
                </w:rPrChange>
              </w:rPr>
              <w:t>formatString</w:t>
            </w:r>
            <w:r w:rsidRPr="00B52A3C">
              <w:rPr>
                <w:rFonts w:ascii="Consolas" w:hAnsi="Consolas" w:cs="Consolas"/>
                <w:color w:val="000000"/>
                <w:sz w:val="20"/>
                <w:szCs w:val="20"/>
                <w:rPrChange w:id="2172" w:author="Kelvin Ang" w:date="2014-11-09T12:03:00Z">
                  <w:rPr>
                    <w:color w:val="000000"/>
                  </w:rPr>
                </w:rPrChange>
              </w:rPr>
              <w:t xml:space="preserve"> = </w:t>
            </w:r>
            <w:r w:rsidRPr="00B52A3C">
              <w:rPr>
                <w:rFonts w:ascii="Consolas" w:hAnsi="Consolas" w:cs="Consolas"/>
                <w:sz w:val="20"/>
                <w:szCs w:val="20"/>
                <w:rPrChange w:id="2173" w:author="Kelvin Ang" w:date="2014-11-09T12:03:00Z">
                  <w:rPr/>
                </w:rPrChange>
              </w:rPr>
              <w:t>formatString</w:t>
            </w:r>
            <w:r w:rsidRPr="00B52A3C">
              <w:rPr>
                <w:rFonts w:ascii="Consolas" w:hAnsi="Consolas" w:cs="Consolas"/>
                <w:color w:val="000000"/>
                <w:sz w:val="20"/>
                <w:szCs w:val="20"/>
                <w:rPrChange w:id="2174" w:author="Kelvin Ang" w:date="2014-11-09T12:03:00Z">
                  <w:rPr>
                    <w:color w:val="000000"/>
                  </w:rPr>
                </w:rPrChange>
              </w:rPr>
              <w:t xml:space="preserve"> + </w:t>
            </w:r>
            <w:r w:rsidRPr="00B52A3C">
              <w:rPr>
                <w:rFonts w:ascii="Consolas" w:hAnsi="Consolas" w:cs="Consolas"/>
                <w:color w:val="2A00FF"/>
                <w:sz w:val="20"/>
                <w:szCs w:val="20"/>
                <w:rPrChange w:id="2175" w:author="Kelvin Ang" w:date="2014-11-09T12:03:00Z">
                  <w:rPr>
                    <w:color w:val="2A00FF"/>
                  </w:rPr>
                </w:rPrChange>
              </w:rPr>
              <w:t>"a"</w:t>
            </w:r>
            <w:r w:rsidRPr="00B52A3C">
              <w:rPr>
                <w:rFonts w:ascii="Consolas" w:hAnsi="Consolas" w:cs="Consolas"/>
                <w:color w:val="000000"/>
                <w:sz w:val="20"/>
                <w:szCs w:val="20"/>
                <w:rPrChange w:id="2176" w:author="Kelvin Ang" w:date="2014-11-09T12:03:00Z">
                  <w:rPr>
                    <w:color w:val="000000"/>
                  </w:rPr>
                </w:rPrChange>
              </w:rPr>
              <w:t>;</w:t>
            </w:r>
          </w:p>
          <w:p w14:paraId="0C47FF6C" w14:textId="0F51C5C0" w:rsidR="0092526E" w:rsidRPr="000F6BFC" w:rsidRDefault="007958DE" w:rsidP="007958DE">
            <w:r w:rsidRPr="00B52A3C">
              <w:rPr>
                <w:rFonts w:ascii="Consolas" w:hAnsi="Consolas" w:cs="Consolas"/>
                <w:color w:val="000000"/>
                <w:sz w:val="20"/>
                <w:szCs w:val="20"/>
                <w:rPrChange w:id="2177" w:author="Kelvin Ang" w:date="2014-11-09T12:03:00Z">
                  <w:rPr>
                    <w:color w:val="000000"/>
                  </w:rPr>
                </w:rPrChange>
              </w:rPr>
              <w:t>}</w:t>
            </w:r>
          </w:p>
        </w:tc>
      </w:tr>
    </w:tbl>
    <w:p w14:paraId="4A97CD51" w14:textId="79B4E7E5" w:rsidR="0092526E" w:rsidRPr="00B9366F" w:rsidRDefault="007958DE" w:rsidP="0092526E">
      <w:pPr>
        <w:pStyle w:val="Caption"/>
        <w:jc w:val="center"/>
        <w:rPr>
          <w:noProof/>
        </w:rPr>
      </w:pPr>
      <w:r>
        <w:br/>
      </w:r>
      <w:r w:rsidR="0092526E" w:rsidRPr="00B9366F">
        <w:t xml:space="preserve">Figure </w:t>
      </w:r>
      <w:fldSimple w:instr=" SEQ Figure \* ARABIC ">
        <w:ins w:id="2178" w:author="Kelvin Ang" w:date="2014-11-09T13:28:00Z">
          <w:r w:rsidR="00890E7B">
            <w:rPr>
              <w:noProof/>
            </w:rPr>
            <w:t>12</w:t>
          </w:r>
        </w:ins>
        <w:del w:id="2179" w:author="Kelvin Ang" w:date="2014-11-09T10:12:00Z">
          <w:r w:rsidR="0092526E" w:rsidDel="00E02FC6">
            <w:rPr>
              <w:noProof/>
            </w:rPr>
            <w:delText>15</w:delText>
          </w:r>
        </w:del>
      </w:fldSimple>
      <w:r w:rsidR="0092526E" w:rsidRPr="00B9366F">
        <w:rPr>
          <w:noProof/>
        </w:rPr>
        <w:t xml:space="preserve"> </w:t>
      </w:r>
      <w:r w:rsidR="0092526E">
        <w:rPr>
          <w:noProof/>
        </w:rPr>
        <w:t>–</w:t>
      </w:r>
      <w:r w:rsidR="0092526E" w:rsidRPr="00B9366F">
        <w:rPr>
          <w:noProof/>
        </w:rPr>
        <w:t xml:space="preserve"> </w:t>
      </w:r>
      <w:del w:id="2180" w:author="Kelvin Ang" w:date="2014-11-09T12:01:00Z">
        <w:r w:rsidR="0092526E" w:rsidRPr="00B9366F" w:rsidDel="006A70DD">
          <w:rPr>
            <w:noProof/>
          </w:rPr>
          <w:delText xml:space="preserve">Friendly </w:delText>
        </w:r>
      </w:del>
      <w:ins w:id="2181" w:author="Kelvin Ang" w:date="2014-11-09T12:01:00Z">
        <w:r w:rsidR="006A70DD">
          <w:rPr>
            <w:noProof/>
          </w:rPr>
          <w:t>Display</w:t>
        </w:r>
        <w:r w:rsidR="006A70DD" w:rsidRPr="00B9366F">
          <w:rPr>
            <w:noProof/>
          </w:rPr>
          <w:t xml:space="preserve"> </w:t>
        </w:r>
      </w:ins>
      <w:r w:rsidR="0092526E" w:rsidRPr="00B9366F">
        <w:rPr>
          <w:noProof/>
        </w:rPr>
        <w:t>Date Conversion Process</w:t>
      </w:r>
    </w:p>
    <w:p w14:paraId="3CAC6C99" w14:textId="657306CD" w:rsidR="0092526E" w:rsidRPr="007D73FE" w:rsidRDefault="005A6019" w:rsidP="004157F2">
      <w:pPr>
        <w:pStyle w:val="Heading3"/>
      </w:pPr>
      <w:bookmarkStart w:id="2182" w:name="_Toc403221038"/>
      <w:bookmarkStart w:id="2183" w:name="_Toc403415116"/>
      <w:ins w:id="2184" w:author="Kelvin" w:date="2014-11-10T19:47:00Z">
        <w:r>
          <w:lastRenderedPageBreak/>
          <w:t>3</w:t>
        </w:r>
      </w:ins>
      <w:del w:id="2185" w:author="Kelvin" w:date="2014-11-10T19:47:00Z">
        <w:r w:rsidR="007958DE" w:rsidDel="005A6019">
          <w:delText>4</w:delText>
        </w:r>
      </w:del>
      <w:r w:rsidR="0092526E">
        <w:t>.2.2</w:t>
      </w:r>
      <w:r w:rsidR="0092526E" w:rsidRPr="007D73FE">
        <w:t xml:space="preserve"> Task Manager</w:t>
      </w:r>
      <w:bookmarkEnd w:id="2182"/>
      <w:bookmarkEnd w:id="2183"/>
    </w:p>
    <w:p w14:paraId="3DCF110F" w14:textId="77777777" w:rsidR="0092526E" w:rsidRDefault="0092526E" w:rsidP="0092526E">
      <w:pPr>
        <w:pStyle w:val="Caption"/>
        <w:jc w:val="center"/>
      </w:pPr>
      <w:r>
        <w:object w:dxaOrig="14445" w:dyaOrig="11145" w14:anchorId="59A5F8E8">
          <v:shape id="_x0000_i1043" type="#_x0000_t75" style="width:468.75pt;height:278.25pt" o:ole="">
            <v:imagedata r:id="rId71" o:title="" cropbottom="19783f" cropleft="6060f"/>
          </v:shape>
          <o:OLEObject Type="Embed" ProgID="Visio.Drawing.15" ShapeID="_x0000_i1043" DrawAspect="Content" ObjectID="_1477158953" r:id="rId72"/>
        </w:object>
      </w:r>
    </w:p>
    <w:p w14:paraId="4BCE405E" w14:textId="77777777" w:rsidR="0092526E" w:rsidRPr="000F6BFC" w:rsidRDefault="0092526E" w:rsidP="0092526E">
      <w:pPr>
        <w:pStyle w:val="Caption"/>
        <w:jc w:val="center"/>
      </w:pPr>
      <w:r w:rsidRPr="00B9366F">
        <w:t xml:space="preserve">Figure </w:t>
      </w:r>
      <w:fldSimple w:instr=" SEQ Figure \* ARABIC ">
        <w:ins w:id="2186" w:author="Kelvin Ang" w:date="2014-11-09T13:29:00Z">
          <w:r w:rsidR="00814AED">
            <w:rPr>
              <w:noProof/>
            </w:rPr>
            <w:t>13</w:t>
          </w:r>
        </w:ins>
        <w:del w:id="2187" w:author="Kelvin Ang" w:date="2014-11-09T10:12:00Z">
          <w:r w:rsidDel="00E02FC6">
            <w:rPr>
              <w:noProof/>
            </w:rPr>
            <w:delText>16</w:delText>
          </w:r>
        </w:del>
      </w:fldSimple>
      <w:r w:rsidRPr="00B9366F">
        <w:t xml:space="preserve"> </w:t>
      </w:r>
      <w:r>
        <w:t>–</w:t>
      </w:r>
      <w:r w:rsidRPr="00B9366F">
        <w:t xml:space="preserve"> Task Manager Class Diagram</w:t>
      </w:r>
    </w:p>
    <w:p w14:paraId="428840C6" w14:textId="0B9BE4DC" w:rsidR="0092526E" w:rsidRPr="00667E20" w:rsidRDefault="0092526E" w:rsidP="0092526E">
      <w:del w:id="2188" w:author="Kelvin Ang" w:date="2014-11-09T12:07:00Z">
        <w:r w:rsidRPr="00667E20" w:rsidDel="00744DD7">
          <w:delText xml:space="preserve">The </w:delText>
        </w:r>
      </w:del>
      <w:r w:rsidRPr="007A6022">
        <w:rPr>
          <w:i/>
        </w:rPr>
        <w:t>Task</w:t>
      </w:r>
      <w:del w:id="2189" w:author="Kelvin Ang" w:date="2014-11-09T12:07:00Z">
        <w:r w:rsidRPr="007A6022" w:rsidDel="00744DD7">
          <w:rPr>
            <w:i/>
          </w:rPr>
          <w:delText xml:space="preserve"> </w:delText>
        </w:r>
      </w:del>
      <w:r w:rsidRPr="007A6022">
        <w:rPr>
          <w:i/>
        </w:rPr>
        <w:t>Manager</w:t>
      </w:r>
      <w:r w:rsidRPr="00667E20">
        <w:t xml:space="preserve"> </w:t>
      </w:r>
      <w:del w:id="2190" w:author="Kelvin Ang" w:date="2014-11-09T12:07:00Z">
        <w:r w:rsidRPr="00667E20" w:rsidDel="00744DD7">
          <w:delText xml:space="preserve">Interface </w:delText>
        </w:r>
      </w:del>
      <w:r w:rsidRPr="00667E20">
        <w:t xml:space="preserve">follows </w:t>
      </w:r>
      <w:del w:id="2191" w:author="Kelvin Ang" w:date="2014-11-09T12:07:00Z">
        <w:r w:rsidRPr="00667E20" w:rsidDel="00E974B9">
          <w:delText xml:space="preserve">the </w:delText>
        </w:r>
      </w:del>
      <w:r w:rsidRPr="00667E20">
        <w:rPr>
          <w:u w:val="single"/>
        </w:rPr>
        <w:t>Demeter’s Principle</w:t>
      </w:r>
      <w:r w:rsidRPr="00667E20">
        <w:t xml:space="preserve"> closely by ensuring that most common operations can be done using APIs without low-level manipulation of </w:t>
      </w:r>
      <w:r w:rsidRPr="007A6022">
        <w:rPr>
          <w:i/>
        </w:rPr>
        <w:t>Tasks</w:t>
      </w:r>
      <w:r w:rsidRPr="00667E20">
        <w:t>.</w:t>
      </w:r>
      <w:ins w:id="2192" w:author="Kelvin Ang" w:date="2014-11-09T13:29:00Z">
        <w:r w:rsidR="00814AED">
          <w:t xml:space="preserve"> An overview of </w:t>
        </w:r>
        <w:r w:rsidR="00814AED" w:rsidRPr="00814AED">
          <w:rPr>
            <w:i/>
            <w:rPrChange w:id="2193" w:author="Kelvin Ang" w:date="2014-11-09T13:29:00Z">
              <w:rPr/>
            </w:rPrChange>
          </w:rPr>
          <w:t>TaskManager</w:t>
        </w:r>
        <w:r w:rsidR="00814AED">
          <w:t xml:space="preserve"> is illustrated in </w:t>
        </w:r>
        <w:r w:rsidR="00814AED" w:rsidRPr="00814AED">
          <w:rPr>
            <w:b/>
            <w:rPrChange w:id="2194" w:author="Kelvin Ang" w:date="2014-11-09T13:29:00Z">
              <w:rPr/>
            </w:rPrChange>
          </w:rPr>
          <w:t>Figure 13</w:t>
        </w:r>
        <w:r w:rsidR="00814AED">
          <w:t>.</w:t>
        </w:r>
      </w:ins>
      <w:r w:rsidRPr="00667E20">
        <w:t xml:space="preserve"> </w:t>
      </w:r>
      <w:del w:id="2195" w:author="Kelvin Ang" w:date="2014-11-09T13:29:00Z">
        <w:r w:rsidRPr="00667E20" w:rsidDel="00814AED">
          <w:delText xml:space="preserve">The </w:delText>
        </w:r>
      </w:del>
      <w:r w:rsidRPr="007A6022">
        <w:rPr>
          <w:i/>
        </w:rPr>
        <w:t>Task</w:t>
      </w:r>
      <w:del w:id="2196" w:author="Kelvin Ang" w:date="2014-11-09T13:29:00Z">
        <w:r w:rsidRPr="007A6022" w:rsidDel="00814AED">
          <w:rPr>
            <w:i/>
          </w:rPr>
          <w:delText xml:space="preserve"> </w:delText>
        </w:r>
      </w:del>
      <w:r w:rsidRPr="007A6022">
        <w:rPr>
          <w:i/>
        </w:rPr>
        <w:t>Manager</w:t>
      </w:r>
      <w:r w:rsidRPr="00667E20">
        <w:t xml:space="preserve"> generates the actual </w:t>
      </w:r>
      <w:r w:rsidRPr="007A6022">
        <w:rPr>
          <w:i/>
        </w:rPr>
        <w:t>Task</w:t>
      </w:r>
      <w:r w:rsidRPr="00667E20">
        <w:t xml:space="preserve"> list displayed to the user by keeping track of the last display mode and keyword used by the user. The keyword can be a hashtag or search key depending on the display mode. </w:t>
      </w:r>
    </w:p>
    <w:p w14:paraId="0029B19E" w14:textId="03D17835" w:rsidR="0092526E" w:rsidRPr="00667E20" w:rsidRDefault="0092526E" w:rsidP="0092526E">
      <w:del w:id="2197" w:author="Kelvin Ang" w:date="2014-11-09T12:09:00Z">
        <w:r w:rsidRPr="007A6022" w:rsidDel="00E974B9">
          <w:rPr>
            <w:i/>
          </w:rPr>
          <w:delText>TaskManagerActual</w:delText>
        </w:r>
        <w:r w:rsidRPr="00667E20" w:rsidDel="00E974B9">
          <w:delText xml:space="preserve"> </w:delText>
        </w:r>
      </w:del>
      <w:ins w:id="2198" w:author="Kelvin Ang" w:date="2014-11-09T12:09:00Z">
        <w:r w:rsidR="00E974B9" w:rsidRPr="007A6022">
          <w:rPr>
            <w:i/>
          </w:rPr>
          <w:t>TaskManager</w:t>
        </w:r>
        <w:r w:rsidR="00E974B9">
          <w:rPr>
            <w:i/>
          </w:rPr>
          <w:t xml:space="preserve"> </w:t>
        </w:r>
      </w:ins>
      <w:r w:rsidRPr="00667E20">
        <w:t xml:space="preserve">is responsible for maintaining the full list of tasks, and depends on </w:t>
      </w:r>
      <w:del w:id="2199" w:author="Kelvin Ang" w:date="2014-11-09T12:08:00Z">
        <w:r w:rsidRPr="00667E20" w:rsidDel="00E974B9">
          <w:delText xml:space="preserve">a </w:delText>
        </w:r>
      </w:del>
      <w:r w:rsidRPr="007A6022">
        <w:rPr>
          <w:i/>
        </w:rPr>
        <w:t>ListProcessor</w:t>
      </w:r>
      <w:r w:rsidRPr="00667E20">
        <w:t xml:space="preserve"> to generate the display list</w:t>
      </w:r>
      <w:ins w:id="2200" w:author="Kelvin Ang" w:date="2014-11-09T12:08:00Z">
        <w:r w:rsidR="00E974B9">
          <w:t xml:space="preserve"> and identify overlaps</w:t>
        </w:r>
      </w:ins>
      <w:r w:rsidRPr="00667E20">
        <w:t xml:space="preserve"> whenever the </w:t>
      </w:r>
      <w:del w:id="2201" w:author="Kelvin Ang" w:date="2014-11-09T12:08:00Z">
        <w:r w:rsidRPr="00E974B9" w:rsidDel="00E974B9">
          <w:rPr>
            <w:rPrChange w:id="2202" w:author="Kelvin Ang" w:date="2014-11-09T12:08:00Z">
              <w:rPr>
                <w:i/>
              </w:rPr>
            </w:rPrChange>
          </w:rPr>
          <w:delText xml:space="preserve">getList() </w:delText>
        </w:r>
      </w:del>
      <w:ins w:id="2203" w:author="Kelvin Ang" w:date="2014-11-09T12:08:00Z">
        <w:r w:rsidR="00E974B9" w:rsidRPr="00E974B9">
          <w:rPr>
            <w:rPrChange w:id="2204" w:author="Kelvin Ang" w:date="2014-11-09T12:08:00Z">
              <w:rPr>
                <w:i/>
              </w:rPr>
            </w:rPrChange>
          </w:rPr>
          <w:t>list is refreshed</w:t>
        </w:r>
      </w:ins>
      <w:del w:id="2205" w:author="Kelvin Ang" w:date="2014-11-09T12:08:00Z">
        <w:r w:rsidRPr="00E974B9" w:rsidDel="00E974B9">
          <w:delText>method is called</w:delText>
        </w:r>
      </w:del>
      <w:r>
        <w:t xml:space="preserve">. In addition, it also keeps track of the list of tasks that was most recently modified for the </w:t>
      </w:r>
      <w:r w:rsidRPr="00E974B9">
        <w:rPr>
          <w:i/>
          <w:rPrChange w:id="2206" w:author="Kelvin Ang" w:date="2014-11-09T12:09:00Z">
            <w:rPr/>
          </w:rPrChange>
        </w:rPr>
        <w:t>GUI</w:t>
      </w:r>
      <w:r>
        <w:t xml:space="preserve"> to highlight.</w:t>
      </w:r>
    </w:p>
    <w:p w14:paraId="5A8FAB07" w14:textId="387F3130" w:rsidR="0092526E" w:rsidRDefault="0092526E" w:rsidP="0092526E">
      <w:r w:rsidRPr="00667E20">
        <w:t xml:space="preserve">Whenever </w:t>
      </w:r>
      <w:del w:id="2207" w:author="Kelvin Ang" w:date="2014-11-09T12:10:00Z">
        <w:r w:rsidRPr="00667E20" w:rsidDel="00A65446">
          <w:delText>tasks are added or removed</w:delText>
        </w:r>
      </w:del>
      <w:ins w:id="2208" w:author="Kelvin Ang" w:date="2014-11-09T12:10:00Z">
        <w:r w:rsidR="00A65446">
          <w:t>the list of tasks is modified</w:t>
        </w:r>
      </w:ins>
      <w:r w:rsidRPr="00667E20">
        <w:t xml:space="preserve">, </w:t>
      </w:r>
      <w:r w:rsidRPr="007A6022">
        <w:rPr>
          <w:i/>
        </w:rPr>
        <w:t>TaskManager</w:t>
      </w:r>
      <w:del w:id="2209" w:author="Kelvin Ang" w:date="2014-11-09T12:09:00Z">
        <w:r w:rsidRPr="007A6022" w:rsidDel="002E56E8">
          <w:rPr>
            <w:i/>
          </w:rPr>
          <w:delText>Actual</w:delText>
        </w:r>
        <w:r w:rsidRPr="00667E20" w:rsidDel="002E56E8">
          <w:delText xml:space="preserve"> </w:delText>
        </w:r>
      </w:del>
      <w:ins w:id="2210" w:author="Kelvin Ang" w:date="2014-11-09T12:09:00Z">
        <w:r w:rsidR="002E56E8">
          <w:t xml:space="preserve"> </w:t>
        </w:r>
      </w:ins>
      <w:r w:rsidRPr="00667E20">
        <w:t xml:space="preserve">automatically </w:t>
      </w:r>
      <w:del w:id="2211" w:author="Kelvin Ang" w:date="2014-11-09T12:10:00Z">
        <w:r w:rsidRPr="00667E20" w:rsidDel="00AF5FA7">
          <w:delText xml:space="preserve">sends the whole list of </w:delText>
        </w:r>
        <w:r w:rsidRPr="00667E20" w:rsidDel="00A65446">
          <w:delText>task</w:delText>
        </w:r>
        <w:r w:rsidRPr="00667E20" w:rsidDel="00AF5FA7">
          <w:delText>s</w:delText>
        </w:r>
        <w:r w:rsidRPr="00667E20" w:rsidDel="00A65446">
          <w:delText xml:space="preserve"> </w:delText>
        </w:r>
      </w:del>
      <w:ins w:id="2212" w:author="Kelvin Ang" w:date="2014-11-09T12:10:00Z">
        <w:r w:rsidR="00A65446">
          <w:t xml:space="preserve">sends it </w:t>
        </w:r>
        <w:r w:rsidR="00AF5FA7">
          <w:t xml:space="preserve">to </w:t>
        </w:r>
      </w:ins>
      <w:del w:id="2213" w:author="Kelvin Ang" w:date="2014-11-09T12:09:00Z">
        <w:r w:rsidRPr="00667E20" w:rsidDel="00AF5FA7">
          <w:delText xml:space="preserve">using the </w:delText>
        </w:r>
        <w:r w:rsidRPr="007A6022" w:rsidDel="00AF5FA7">
          <w:rPr>
            <w:i/>
          </w:rPr>
          <w:delText>Storage</w:delText>
        </w:r>
        <w:r w:rsidRPr="00667E20" w:rsidDel="00AF5FA7">
          <w:delText xml:space="preserve"> interface of the </w:delText>
        </w:r>
      </w:del>
      <w:r w:rsidRPr="007A6022">
        <w:rPr>
          <w:i/>
        </w:rPr>
        <w:t>Storage</w:t>
      </w:r>
      <w:r w:rsidRPr="00667E20">
        <w:t xml:space="preserve"> </w:t>
      </w:r>
      <w:del w:id="2214" w:author="Kelvin Ang" w:date="2014-11-09T12:09:00Z">
        <w:r w:rsidRPr="00667E20" w:rsidDel="00AF5FA7">
          <w:delText>component</w:delText>
        </w:r>
      </w:del>
      <w:ins w:id="2215" w:author="Kelvin Ang" w:date="2014-11-09T12:09:00Z">
        <w:r w:rsidR="00AF5FA7">
          <w:t>for saving</w:t>
        </w:r>
      </w:ins>
      <w:r w:rsidRPr="00667E20">
        <w:t>.</w:t>
      </w:r>
    </w:p>
    <w:p w14:paraId="54A100F6" w14:textId="77777777" w:rsidR="0092526E" w:rsidRDefault="0092526E" w:rsidP="0092526E">
      <w:r>
        <w:br w:type="page"/>
      </w:r>
    </w:p>
    <w:p w14:paraId="3FAEC84A" w14:textId="2FACF787" w:rsidR="0092526E" w:rsidRDefault="005A6019" w:rsidP="004157F2">
      <w:pPr>
        <w:pStyle w:val="Heading3"/>
      </w:pPr>
      <w:bookmarkStart w:id="2216" w:name="_Toc403221039"/>
      <w:bookmarkStart w:id="2217" w:name="_Toc403415117"/>
      <w:ins w:id="2218" w:author="Kelvin" w:date="2014-11-10T19:47:00Z">
        <w:r>
          <w:lastRenderedPageBreak/>
          <w:t>3</w:t>
        </w:r>
      </w:ins>
      <w:del w:id="2219" w:author="Kelvin" w:date="2014-11-10T19:47:00Z">
        <w:r w:rsidR="007958DE" w:rsidDel="005A6019">
          <w:delText>4</w:delText>
        </w:r>
      </w:del>
      <w:r w:rsidR="0092526E">
        <w:t>.2.3 List Processor</w:t>
      </w:r>
      <w:bookmarkEnd w:id="2216"/>
      <w:bookmarkEnd w:id="2217"/>
    </w:p>
    <w:p w14:paraId="5BF03CD4" w14:textId="77777777" w:rsidR="00336288" w:rsidRDefault="00336288" w:rsidP="00336288">
      <w:pPr>
        <w:keepNext/>
        <w:rPr>
          <w:ins w:id="2220" w:author="Lim Wei Jie" w:date="2014-11-09T00:56:00Z"/>
        </w:rPr>
      </w:pPr>
      <w:ins w:id="2221" w:author="Lim Wei Jie" w:date="2014-11-09T00:56:00Z">
        <w:r>
          <w:object w:dxaOrig="9360" w:dyaOrig="3660" w14:anchorId="2F0E8AD1">
            <v:shape id="_x0000_i1044" type="#_x0000_t75" style="width:468pt;height:183pt" o:ole="">
              <v:imagedata r:id="rId73" o:title=""/>
            </v:shape>
            <o:OLEObject Type="Embed" ProgID="Visio.Drawing.15" ShapeID="_x0000_i1044" DrawAspect="Content" ObjectID="_1477158954" r:id="rId74"/>
          </w:object>
        </w:r>
      </w:ins>
    </w:p>
    <w:p w14:paraId="2A5A871B" w14:textId="77777777" w:rsidR="00336288" w:rsidRDefault="00336288" w:rsidP="00336288">
      <w:pPr>
        <w:pStyle w:val="Caption"/>
        <w:jc w:val="center"/>
        <w:rPr>
          <w:ins w:id="2222" w:author="Lim Wei Jie" w:date="2014-11-09T00:56:00Z"/>
        </w:rPr>
      </w:pPr>
      <w:ins w:id="2223" w:author="Lim Wei Jie" w:date="2014-11-09T00:56:00Z">
        <w:r>
          <w:t xml:space="preserve">Figure </w:t>
        </w:r>
        <w:r>
          <w:fldChar w:fldCharType="begin"/>
        </w:r>
        <w:r>
          <w:instrText xml:space="preserve"> SEQ Figure \* ARABIC </w:instrText>
        </w:r>
        <w:r>
          <w:fldChar w:fldCharType="separate"/>
        </w:r>
      </w:ins>
      <w:ins w:id="2224" w:author="Kelvin Ang" w:date="2014-11-09T13:30:00Z">
        <w:r w:rsidR="006B4472">
          <w:rPr>
            <w:noProof/>
          </w:rPr>
          <w:t>14</w:t>
        </w:r>
      </w:ins>
      <w:ins w:id="2225" w:author="Lim Wei Jie" w:date="2014-11-09T00:56:00Z">
        <w:del w:id="2226" w:author="Kelvin Ang" w:date="2014-11-09T10:12:00Z">
          <w:r w:rsidDel="00E02FC6">
            <w:rPr>
              <w:noProof/>
            </w:rPr>
            <w:delText>17</w:delText>
          </w:r>
        </w:del>
        <w:r>
          <w:rPr>
            <w:noProof/>
          </w:rPr>
          <w:fldChar w:fldCharType="end"/>
        </w:r>
        <w:r>
          <w:t xml:space="preserve"> – Class Diagram of List Processor</w:t>
        </w:r>
      </w:ins>
    </w:p>
    <w:p w14:paraId="6DFDD479" w14:textId="0D6DBF95" w:rsidR="00336288" w:rsidRDefault="00336288" w:rsidP="00336288">
      <w:pPr>
        <w:rPr>
          <w:ins w:id="2227" w:author="Lim Wei Jie" w:date="2014-11-09T00:56:00Z"/>
          <w:rFonts w:ascii="Cambria" w:eastAsia="MS Mincho" w:hAnsi="Cambria" w:cs="Times New Roman"/>
        </w:rPr>
      </w:pPr>
      <w:ins w:id="2228" w:author="Lim Wei Jie" w:date="2014-11-09T00:56:00Z">
        <w:r>
          <w:rPr>
            <w:rFonts w:ascii="Cambria" w:eastAsia="MS Mincho" w:hAnsi="Cambria" w:cs="Times New Roman"/>
            <w:i/>
          </w:rPr>
          <w:t>ListProcessor</w:t>
        </w:r>
        <w:del w:id="2229" w:author="Kelvin Ang" w:date="2014-11-09T12:11:00Z">
          <w:r w:rsidDel="00C701C9">
            <w:rPr>
              <w:rFonts w:ascii="Cambria" w:eastAsia="MS Mincho" w:hAnsi="Cambria" w:cs="Times New Roman"/>
              <w:i/>
            </w:rPr>
            <w:delText>Actual</w:delText>
          </w:r>
        </w:del>
        <w:r>
          <w:rPr>
            <w:rFonts w:ascii="Cambria" w:eastAsia="MS Mincho" w:hAnsi="Cambria" w:cs="Times New Roman"/>
          </w:rPr>
          <w:t xml:space="preserve"> provides the API for processing the list of </w:t>
        </w:r>
        <w:r w:rsidRPr="00A01B52">
          <w:rPr>
            <w:rFonts w:ascii="Cambria" w:eastAsia="MS Mincho" w:hAnsi="Cambria" w:cs="Times New Roman"/>
            <w:i/>
            <w:rPrChange w:id="2230" w:author="Kelvin Ang" w:date="2014-11-09T12:11:00Z">
              <w:rPr>
                <w:rFonts w:ascii="Cambria" w:eastAsia="MS Mincho" w:hAnsi="Cambria" w:cs="Times New Roman"/>
              </w:rPr>
            </w:rPrChange>
          </w:rPr>
          <w:t>Tasks</w:t>
        </w:r>
        <w:r>
          <w:rPr>
            <w:rFonts w:ascii="Cambria" w:eastAsia="MS Mincho" w:hAnsi="Cambria" w:cs="Times New Roman"/>
          </w:rPr>
          <w:t xml:space="preserve"> passed by </w:t>
        </w:r>
        <w:r>
          <w:rPr>
            <w:rFonts w:ascii="Cambria" w:eastAsia="MS Mincho" w:hAnsi="Cambria" w:cs="Times New Roman"/>
            <w:i/>
          </w:rPr>
          <w:t>TaskManager</w:t>
        </w:r>
        <w:del w:id="2231" w:author="Kelvin Ang" w:date="2014-11-09T12:11:00Z">
          <w:r w:rsidDel="00C701C9">
            <w:rPr>
              <w:rFonts w:ascii="Cambria" w:eastAsia="MS Mincho" w:hAnsi="Cambria" w:cs="Times New Roman"/>
              <w:i/>
            </w:rPr>
            <w:delText>Actual</w:delText>
          </w:r>
        </w:del>
        <w:r>
          <w:rPr>
            <w:rFonts w:ascii="Cambria" w:eastAsia="MS Mincho" w:hAnsi="Cambria" w:cs="Times New Roman"/>
          </w:rPr>
          <w:t>.</w:t>
        </w:r>
      </w:ins>
      <w:ins w:id="2232" w:author="Kelvin Ang" w:date="2014-11-09T12:37:00Z">
        <w:r w:rsidR="00826542">
          <w:rPr>
            <w:rFonts w:ascii="Cambria" w:eastAsia="MS Mincho" w:hAnsi="Cambria" w:cs="Times New Roman"/>
          </w:rPr>
          <w:t xml:space="preserve"> </w:t>
        </w:r>
      </w:ins>
      <w:ins w:id="2233" w:author="Kelvin Ang" w:date="2014-11-09T13:30:00Z">
        <w:r w:rsidR="000A19A9">
          <w:rPr>
            <w:rFonts w:ascii="Cambria" w:eastAsia="MS Mincho" w:hAnsi="Cambria" w:cs="Times New Roman"/>
          </w:rPr>
          <w:t xml:space="preserve">The structure of ListProcessor is shown in </w:t>
        </w:r>
        <w:r w:rsidR="000A19A9" w:rsidRPr="000A19A9">
          <w:rPr>
            <w:rFonts w:ascii="Cambria" w:eastAsia="MS Mincho" w:hAnsi="Cambria" w:cs="Times New Roman"/>
            <w:b/>
            <w:rPrChange w:id="2234" w:author="Kelvin Ang" w:date="2014-11-09T13:30:00Z">
              <w:rPr>
                <w:rFonts w:ascii="Cambria" w:eastAsia="MS Mincho" w:hAnsi="Cambria" w:cs="Times New Roman"/>
              </w:rPr>
            </w:rPrChange>
          </w:rPr>
          <w:t>Figure 14</w:t>
        </w:r>
        <w:r w:rsidR="000A19A9">
          <w:rPr>
            <w:rFonts w:ascii="Cambria" w:eastAsia="MS Mincho" w:hAnsi="Cambria" w:cs="Times New Roman"/>
          </w:rPr>
          <w:t xml:space="preserve">. </w:t>
        </w:r>
      </w:ins>
      <w:ins w:id="2235" w:author="Kelvin Ang" w:date="2014-11-09T12:37:00Z">
        <w:r w:rsidR="00826542" w:rsidRPr="00826542">
          <w:rPr>
            <w:rFonts w:ascii="Cambria" w:eastAsia="MS Mincho" w:hAnsi="Cambria" w:cs="Times New Roman"/>
            <w:i/>
            <w:rPrChange w:id="2236" w:author="Kelvin Ang" w:date="2014-11-09T12:37:00Z">
              <w:rPr>
                <w:rFonts w:ascii="Cambria" w:eastAsia="MS Mincho" w:hAnsi="Cambria" w:cs="Times New Roman"/>
              </w:rPr>
            </w:rPrChange>
          </w:rPr>
          <w:t>ListProcessor</w:t>
        </w:r>
        <w:r w:rsidR="00826542">
          <w:rPr>
            <w:rFonts w:ascii="Cambria" w:eastAsia="MS Mincho" w:hAnsi="Cambria" w:cs="Times New Roman"/>
          </w:rPr>
          <w:t xml:space="preserve"> is responsible for processing the list and provides functionalities like searching by hashtags, searching by keywords, sorting by date, and identifying overlapping tasks.</w:t>
        </w:r>
      </w:ins>
      <w:ins w:id="2237" w:author="Lim Wei Jie" w:date="2014-11-09T00:56:00Z">
        <w:del w:id="2238" w:author="Kelvin Ang" w:date="2014-11-09T12:25:00Z">
          <w:r w:rsidDel="00013ACB">
            <w:rPr>
              <w:rFonts w:ascii="Cambria" w:eastAsia="MS Mincho" w:hAnsi="Cambria" w:cs="Times New Roman"/>
            </w:rPr>
            <w:delText xml:space="preserve"> </w:delText>
          </w:r>
        </w:del>
      </w:ins>
    </w:p>
    <w:tbl>
      <w:tblPr>
        <w:tblStyle w:val="GridTable4-Accent51"/>
        <w:tblW w:w="0" w:type="auto"/>
        <w:jc w:val="center"/>
        <w:tblLayout w:type="fixed"/>
        <w:tblLook w:val="04A0" w:firstRow="1" w:lastRow="0" w:firstColumn="1" w:lastColumn="0" w:noHBand="0" w:noVBand="1"/>
        <w:tblPrChange w:id="2239" w:author="Kelvin Ang" w:date="2014-11-09T12:29:00Z">
          <w:tblPr>
            <w:tblStyle w:val="GridTable4-Accent51"/>
            <w:tblW w:w="0" w:type="auto"/>
            <w:jc w:val="center"/>
            <w:tblLayout w:type="fixed"/>
            <w:tblLook w:val="04A0" w:firstRow="1" w:lastRow="0" w:firstColumn="1" w:lastColumn="0" w:noHBand="0" w:noVBand="1"/>
          </w:tblPr>
        </w:tblPrChange>
      </w:tblPr>
      <w:tblGrid>
        <w:gridCol w:w="4968"/>
        <w:gridCol w:w="4608"/>
        <w:tblGridChange w:id="2240">
          <w:tblGrid>
            <w:gridCol w:w="3528"/>
            <w:gridCol w:w="6048"/>
          </w:tblGrid>
        </w:tblGridChange>
      </w:tblGrid>
      <w:tr w:rsidR="00013ACB" w:rsidRPr="000F6BFC" w14:paraId="1F5A7A54" w14:textId="77777777" w:rsidTr="005F2A0E">
        <w:trPr>
          <w:cnfStyle w:val="100000000000" w:firstRow="1" w:lastRow="0" w:firstColumn="0" w:lastColumn="0" w:oddVBand="0" w:evenVBand="0" w:oddHBand="0" w:evenHBand="0" w:firstRowFirstColumn="0" w:firstRowLastColumn="0" w:lastRowFirstColumn="0" w:lastRowLastColumn="0"/>
          <w:jc w:val="center"/>
          <w:ins w:id="2241" w:author="Kelvin Ang" w:date="2014-11-09T12:25:00Z"/>
          <w:trPrChange w:id="2242"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243" w:author="Kelvin Ang" w:date="2014-11-09T12:29:00Z">
              <w:tcPr>
                <w:tcW w:w="3528" w:type="dxa"/>
              </w:tcPr>
            </w:tcPrChange>
          </w:tcPr>
          <w:p w14:paraId="6818CE44" w14:textId="77777777" w:rsidR="00013ACB" w:rsidRPr="000F6BFC" w:rsidRDefault="00013ACB" w:rsidP="00826542">
            <w:pPr>
              <w:cnfStyle w:val="101000000000" w:firstRow="1" w:lastRow="0" w:firstColumn="1" w:lastColumn="0" w:oddVBand="0" w:evenVBand="0" w:oddHBand="0" w:evenHBand="0" w:firstRowFirstColumn="0" w:firstRowLastColumn="0" w:lastRowFirstColumn="0" w:lastRowLastColumn="0"/>
              <w:rPr>
                <w:ins w:id="2244" w:author="Kelvin Ang" w:date="2014-11-09T12:25:00Z"/>
              </w:rPr>
            </w:pPr>
            <w:ins w:id="2245" w:author="Kelvin Ang" w:date="2014-11-09T12:25:00Z">
              <w:r w:rsidRPr="000F6BFC">
                <w:t>Field / Method</w:t>
              </w:r>
            </w:ins>
          </w:p>
        </w:tc>
        <w:tc>
          <w:tcPr>
            <w:tcW w:w="4608" w:type="dxa"/>
            <w:tcPrChange w:id="2246" w:author="Kelvin Ang" w:date="2014-11-09T12:29:00Z">
              <w:tcPr>
                <w:tcW w:w="6048" w:type="dxa"/>
              </w:tcPr>
            </w:tcPrChange>
          </w:tcPr>
          <w:p w14:paraId="1AADF9F2" w14:textId="77777777" w:rsidR="00013ACB" w:rsidRPr="000F6BFC" w:rsidRDefault="00013ACB" w:rsidP="00826542">
            <w:pPr>
              <w:cnfStyle w:val="100000000000" w:firstRow="1" w:lastRow="0" w:firstColumn="0" w:lastColumn="0" w:oddVBand="0" w:evenVBand="0" w:oddHBand="0" w:evenHBand="0" w:firstRowFirstColumn="0" w:firstRowLastColumn="0" w:lastRowFirstColumn="0" w:lastRowLastColumn="0"/>
              <w:rPr>
                <w:ins w:id="2247" w:author="Kelvin Ang" w:date="2014-11-09T12:25:00Z"/>
              </w:rPr>
            </w:pPr>
            <w:ins w:id="2248" w:author="Kelvin Ang" w:date="2014-11-09T12:25:00Z">
              <w:r w:rsidRPr="000F6BFC">
                <w:t>Description</w:t>
              </w:r>
            </w:ins>
          </w:p>
        </w:tc>
      </w:tr>
      <w:tr w:rsidR="00013ACB" w:rsidRPr="000F6BFC" w14:paraId="037DBF59" w14:textId="77777777" w:rsidTr="005F2A0E">
        <w:trPr>
          <w:cnfStyle w:val="000000100000" w:firstRow="0" w:lastRow="0" w:firstColumn="0" w:lastColumn="0" w:oddVBand="0" w:evenVBand="0" w:oddHBand="1" w:evenHBand="0" w:firstRowFirstColumn="0" w:firstRowLastColumn="0" w:lastRowFirstColumn="0" w:lastRowLastColumn="0"/>
          <w:jc w:val="center"/>
          <w:ins w:id="2249" w:author="Kelvin Ang" w:date="2014-11-09T12:25:00Z"/>
          <w:trPrChange w:id="225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251" w:author="Kelvin Ang" w:date="2014-11-09T12:29:00Z">
              <w:tcPr>
                <w:tcW w:w="3528" w:type="dxa"/>
              </w:tcPr>
            </w:tcPrChange>
          </w:tcPr>
          <w:p w14:paraId="6D13B1F1" w14:textId="5674BC8E"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2252" w:author="Kelvin Ang" w:date="2014-11-09T12:25:00Z"/>
                <w:rFonts w:ascii="Consolas" w:hAnsi="Consolas" w:cs="Consolas"/>
                <w:b w:val="0"/>
                <w:sz w:val="20"/>
                <w:szCs w:val="20"/>
              </w:rPr>
            </w:pPr>
            <w:ins w:id="2253" w:author="Kelvin Ang" w:date="2014-11-09T12:26:00Z">
              <w:r>
                <w:rPr>
                  <w:rFonts w:ascii="Consolas" w:hAnsi="Consolas" w:cs="Consolas"/>
                  <w:b w:val="0"/>
                  <w:sz w:val="20"/>
                  <w:szCs w:val="20"/>
                </w:rPr>
                <w:t>searchByHashtag(List&lt;Task&gt;, String): List&lt;Task&gt;</w:t>
              </w:r>
            </w:ins>
          </w:p>
        </w:tc>
        <w:tc>
          <w:tcPr>
            <w:tcW w:w="4608" w:type="dxa"/>
            <w:tcPrChange w:id="2254" w:author="Kelvin Ang" w:date="2014-11-09T12:29:00Z">
              <w:tcPr>
                <w:tcW w:w="6048" w:type="dxa"/>
              </w:tcPr>
            </w:tcPrChange>
          </w:tcPr>
          <w:p w14:paraId="279E6B0E" w14:textId="63759784" w:rsidR="00013ACB" w:rsidRPr="000F6BFC" w:rsidRDefault="00717E48">
            <w:pPr>
              <w:cnfStyle w:val="000000100000" w:firstRow="0" w:lastRow="0" w:firstColumn="0" w:lastColumn="0" w:oddVBand="0" w:evenVBand="0" w:oddHBand="1" w:evenHBand="0" w:firstRowFirstColumn="0" w:firstRowLastColumn="0" w:lastRowFirstColumn="0" w:lastRowLastColumn="0"/>
              <w:rPr>
                <w:ins w:id="2255" w:author="Kelvin Ang" w:date="2014-11-09T12:25:00Z"/>
              </w:rPr>
            </w:pPr>
            <w:ins w:id="2256" w:author="Kelvin Ang" w:date="2014-11-09T12:35:00Z">
              <w:r>
                <w:t xml:space="preserve">Returns a list of </w:t>
              </w:r>
            </w:ins>
            <w:ins w:id="2257" w:author="Kelvin Ang" w:date="2014-11-09T12:28:00Z">
              <w:r w:rsidR="00013ACB" w:rsidRPr="00013ACB">
                <w:rPr>
                  <w:i/>
                  <w:rPrChange w:id="2258" w:author="Kelvin Ang" w:date="2014-11-09T12:28:00Z">
                    <w:rPr/>
                  </w:rPrChange>
                </w:rPr>
                <w:t>T</w:t>
              </w:r>
            </w:ins>
            <w:ins w:id="2259" w:author="Kelvin Ang" w:date="2014-11-09T12:27:00Z">
              <w:r w:rsidR="00013ACB" w:rsidRPr="00013ACB">
                <w:rPr>
                  <w:i/>
                  <w:rPrChange w:id="2260" w:author="Kelvin Ang" w:date="2014-11-09T12:28:00Z">
                    <w:rPr/>
                  </w:rPrChange>
                </w:rPr>
                <w:t>ask</w:t>
              </w:r>
              <w:r>
                <w:t xml:space="preserve">s </w:t>
              </w:r>
            </w:ins>
            <w:ins w:id="2261" w:author="Kelvin Ang" w:date="2014-11-09T12:35:00Z">
              <w:r>
                <w:t xml:space="preserve">containing </w:t>
              </w:r>
            </w:ins>
            <w:ins w:id="2262" w:author="Kelvin Ang" w:date="2014-11-09T12:27:00Z">
              <w:r w:rsidR="00013ACB">
                <w:t>the specified hashtag.</w:t>
              </w:r>
            </w:ins>
          </w:p>
        </w:tc>
      </w:tr>
      <w:tr w:rsidR="00013ACB" w:rsidRPr="000F6BFC" w14:paraId="240CCAF2" w14:textId="77777777" w:rsidTr="005F2A0E">
        <w:trPr>
          <w:jc w:val="center"/>
          <w:ins w:id="2263" w:author="Kelvin Ang" w:date="2014-11-09T12:25:00Z"/>
          <w:trPrChange w:id="2264"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265" w:author="Kelvin Ang" w:date="2014-11-09T12:29:00Z">
              <w:tcPr>
                <w:tcW w:w="3528" w:type="dxa"/>
              </w:tcPr>
            </w:tcPrChange>
          </w:tcPr>
          <w:p w14:paraId="0A2262D9" w14:textId="3EC8F075" w:rsidR="00013ACB" w:rsidRPr="0073703E" w:rsidRDefault="00013ACB" w:rsidP="00826542">
            <w:pPr>
              <w:rPr>
                <w:ins w:id="2266" w:author="Kelvin Ang" w:date="2014-11-09T12:25:00Z"/>
                <w:rFonts w:ascii="Consolas" w:hAnsi="Consolas" w:cs="Consolas"/>
                <w:b w:val="0"/>
                <w:sz w:val="20"/>
                <w:szCs w:val="20"/>
              </w:rPr>
            </w:pPr>
            <w:ins w:id="2267" w:author="Kelvin Ang" w:date="2014-11-09T12:26:00Z">
              <w:r>
                <w:rPr>
                  <w:rFonts w:ascii="Consolas" w:hAnsi="Consolas" w:cs="Consolas"/>
                  <w:b w:val="0"/>
                  <w:sz w:val="20"/>
                  <w:szCs w:val="20"/>
                </w:rPr>
                <w:t>searchByKeyword(List&lt;Task&gt;, String): List&lt;Task&gt;</w:t>
              </w:r>
            </w:ins>
          </w:p>
        </w:tc>
        <w:tc>
          <w:tcPr>
            <w:tcW w:w="4608" w:type="dxa"/>
            <w:tcPrChange w:id="2268" w:author="Kelvin Ang" w:date="2014-11-09T12:29:00Z">
              <w:tcPr>
                <w:tcW w:w="6048" w:type="dxa"/>
              </w:tcPr>
            </w:tcPrChange>
          </w:tcPr>
          <w:p w14:paraId="6436C412" w14:textId="6694EE27" w:rsidR="00013ACB" w:rsidRPr="000F6BFC" w:rsidRDefault="00717E48">
            <w:pPr>
              <w:cnfStyle w:val="000000000000" w:firstRow="0" w:lastRow="0" w:firstColumn="0" w:lastColumn="0" w:oddVBand="0" w:evenVBand="0" w:oddHBand="0" w:evenHBand="0" w:firstRowFirstColumn="0" w:firstRowLastColumn="0" w:lastRowFirstColumn="0" w:lastRowLastColumn="0"/>
              <w:rPr>
                <w:ins w:id="2269" w:author="Kelvin Ang" w:date="2014-11-09T12:25:00Z"/>
              </w:rPr>
            </w:pPr>
            <w:ins w:id="2270" w:author="Kelvin Ang" w:date="2014-11-09T12:35:00Z">
              <w:r>
                <w:t xml:space="preserve">Returns a list of </w:t>
              </w:r>
            </w:ins>
            <w:ins w:id="2271" w:author="Kelvin Ang" w:date="2014-11-09T12:28:00Z">
              <w:r w:rsidR="00013ACB" w:rsidRPr="00013ACB">
                <w:rPr>
                  <w:i/>
                  <w:rPrChange w:id="2272" w:author="Kelvin Ang" w:date="2014-11-09T12:28:00Z">
                    <w:rPr/>
                  </w:rPrChange>
                </w:rPr>
                <w:t>Task</w:t>
              </w:r>
            </w:ins>
            <w:ins w:id="2273" w:author="Kelvin Ang" w:date="2014-11-09T12:35:00Z">
              <w:r>
                <w:rPr>
                  <w:i/>
                </w:rPr>
                <w:t>s</w:t>
              </w:r>
            </w:ins>
            <w:ins w:id="2274" w:author="Kelvin Ang" w:date="2014-11-09T12:27:00Z">
              <w:r w:rsidR="00013ACB">
                <w:t xml:space="preserve"> </w:t>
              </w:r>
            </w:ins>
            <w:ins w:id="2275" w:author="Kelvin Ang" w:date="2014-11-09T12:35:00Z">
              <w:r>
                <w:t xml:space="preserve">matching </w:t>
              </w:r>
            </w:ins>
            <w:ins w:id="2276" w:author="Kelvin Ang" w:date="2014-11-09T12:27:00Z">
              <w:r w:rsidR="00013ACB">
                <w:t>the specified keyword or dates.</w:t>
              </w:r>
            </w:ins>
          </w:p>
        </w:tc>
      </w:tr>
      <w:tr w:rsidR="00013ACB" w:rsidRPr="000F6BFC" w14:paraId="6DB3F215" w14:textId="77777777" w:rsidTr="005F2A0E">
        <w:trPr>
          <w:cnfStyle w:val="000000100000" w:firstRow="0" w:lastRow="0" w:firstColumn="0" w:lastColumn="0" w:oddVBand="0" w:evenVBand="0" w:oddHBand="1" w:evenHBand="0" w:firstRowFirstColumn="0" w:firstRowLastColumn="0" w:lastRowFirstColumn="0" w:lastRowLastColumn="0"/>
          <w:jc w:val="center"/>
          <w:ins w:id="2277" w:author="Kelvin Ang" w:date="2014-11-09T12:25:00Z"/>
          <w:trPrChange w:id="2278"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279" w:author="Kelvin Ang" w:date="2014-11-09T12:29:00Z">
              <w:tcPr>
                <w:tcW w:w="3528" w:type="dxa"/>
              </w:tcPr>
            </w:tcPrChange>
          </w:tcPr>
          <w:p w14:paraId="19D268AE" w14:textId="67BD4EEA"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2280" w:author="Kelvin Ang" w:date="2014-11-09T12:25:00Z"/>
                <w:rFonts w:ascii="Consolas" w:hAnsi="Consolas" w:cs="Consolas"/>
                <w:b w:val="0"/>
                <w:sz w:val="20"/>
                <w:szCs w:val="20"/>
              </w:rPr>
            </w:pPr>
            <w:ins w:id="2281" w:author="Kelvin Ang" w:date="2014-11-09T12:26:00Z">
              <w:r>
                <w:rPr>
                  <w:rFonts w:ascii="Consolas" w:hAnsi="Consolas" w:cs="Consolas"/>
                  <w:b w:val="0"/>
                  <w:sz w:val="20"/>
                  <w:szCs w:val="20"/>
                </w:rPr>
                <w:t>sortByDate(List&lt;Task&gt;): List&lt;Task&gt;</w:t>
              </w:r>
            </w:ins>
          </w:p>
        </w:tc>
        <w:tc>
          <w:tcPr>
            <w:tcW w:w="4608" w:type="dxa"/>
            <w:tcPrChange w:id="2282" w:author="Kelvin Ang" w:date="2014-11-09T12:29:00Z">
              <w:tcPr>
                <w:tcW w:w="6048" w:type="dxa"/>
              </w:tcPr>
            </w:tcPrChange>
          </w:tcPr>
          <w:p w14:paraId="3806889E" w14:textId="044B561E" w:rsidR="00013ACB" w:rsidRPr="000F6BFC" w:rsidRDefault="00013ACB" w:rsidP="00826542">
            <w:pPr>
              <w:cnfStyle w:val="000000100000" w:firstRow="0" w:lastRow="0" w:firstColumn="0" w:lastColumn="0" w:oddVBand="0" w:evenVBand="0" w:oddHBand="1" w:evenHBand="0" w:firstRowFirstColumn="0" w:firstRowLastColumn="0" w:lastRowFirstColumn="0" w:lastRowLastColumn="0"/>
              <w:rPr>
                <w:ins w:id="2283" w:author="Kelvin Ang" w:date="2014-11-09T12:25:00Z"/>
              </w:rPr>
            </w:pPr>
            <w:ins w:id="2284" w:author="Kelvin Ang" w:date="2014-11-09T12:27:00Z">
              <w:r>
                <w:t xml:space="preserve">Sorts the </w:t>
              </w:r>
            </w:ins>
            <w:ins w:id="2285" w:author="Kelvin Ang" w:date="2014-11-09T12:28:00Z">
              <w:r w:rsidRPr="00013ACB">
                <w:rPr>
                  <w:i/>
                  <w:rPrChange w:id="2286" w:author="Kelvin Ang" w:date="2014-11-09T12:28:00Z">
                    <w:rPr/>
                  </w:rPrChange>
                </w:rPr>
                <w:t>Task</w:t>
              </w:r>
              <w:r>
                <w:t xml:space="preserve"> </w:t>
              </w:r>
            </w:ins>
            <w:ins w:id="2287" w:author="Kelvin Ang" w:date="2014-11-09T12:27:00Z">
              <w:r>
                <w:t>list by date.</w:t>
              </w:r>
            </w:ins>
          </w:p>
        </w:tc>
      </w:tr>
      <w:tr w:rsidR="00013ACB" w:rsidRPr="000F6BFC" w14:paraId="16337780" w14:textId="77777777" w:rsidTr="005F2A0E">
        <w:trPr>
          <w:jc w:val="center"/>
          <w:ins w:id="2288" w:author="Kelvin Ang" w:date="2014-11-09T12:25:00Z"/>
          <w:trPrChange w:id="2289"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290" w:author="Kelvin Ang" w:date="2014-11-09T12:29:00Z">
              <w:tcPr>
                <w:tcW w:w="3528" w:type="dxa"/>
              </w:tcPr>
            </w:tcPrChange>
          </w:tcPr>
          <w:p w14:paraId="2B5B03EB" w14:textId="3C28AF02" w:rsidR="00013ACB" w:rsidRPr="0073703E" w:rsidRDefault="00013ACB">
            <w:pPr>
              <w:rPr>
                <w:ins w:id="2291" w:author="Kelvin Ang" w:date="2014-11-09T12:25:00Z"/>
                <w:rFonts w:ascii="Consolas" w:hAnsi="Consolas" w:cs="Consolas"/>
                <w:b w:val="0"/>
                <w:sz w:val="20"/>
                <w:szCs w:val="20"/>
              </w:rPr>
            </w:pPr>
            <w:ins w:id="2292" w:author="Kelvin Ang" w:date="2014-11-09T12:26:00Z">
              <w:r>
                <w:rPr>
                  <w:rFonts w:ascii="Consolas" w:hAnsi="Consolas" w:cs="Consolas"/>
                  <w:b w:val="0"/>
                  <w:sz w:val="20"/>
                  <w:szCs w:val="20"/>
                </w:rPr>
                <w:t>getOverlapping(List&lt;Task&gt;): List&lt;Task&gt;</w:t>
              </w:r>
            </w:ins>
          </w:p>
        </w:tc>
        <w:tc>
          <w:tcPr>
            <w:tcW w:w="4608" w:type="dxa"/>
            <w:tcPrChange w:id="2293" w:author="Kelvin Ang" w:date="2014-11-09T12:29:00Z">
              <w:tcPr>
                <w:tcW w:w="6048" w:type="dxa"/>
              </w:tcPr>
            </w:tcPrChange>
          </w:tcPr>
          <w:p w14:paraId="5DB2249D" w14:textId="48AC6AC8" w:rsidR="00013ACB" w:rsidRPr="000F6BFC" w:rsidRDefault="00717E48">
            <w:pPr>
              <w:ind w:left="-18"/>
              <w:cnfStyle w:val="000000000000" w:firstRow="0" w:lastRow="0" w:firstColumn="0" w:lastColumn="0" w:oddVBand="0" w:evenVBand="0" w:oddHBand="0" w:evenHBand="0" w:firstRowFirstColumn="0" w:firstRowLastColumn="0" w:lastRowFirstColumn="0" w:lastRowLastColumn="0"/>
              <w:rPr>
                <w:ins w:id="2294" w:author="Kelvin Ang" w:date="2014-11-09T12:25:00Z"/>
              </w:rPr>
              <w:pPrChange w:id="2295" w:author="Kelvin Ang" w:date="2014-11-09T12:35:00Z">
                <w:pPr>
                  <w:cnfStyle w:val="000000000000" w:firstRow="0" w:lastRow="0" w:firstColumn="0" w:lastColumn="0" w:oddVBand="0" w:evenVBand="0" w:oddHBand="0" w:evenHBand="0" w:firstRowFirstColumn="0" w:firstRowLastColumn="0" w:lastRowFirstColumn="0" w:lastRowLastColumn="0"/>
                </w:pPr>
              </w:pPrChange>
            </w:pPr>
            <w:ins w:id="2296" w:author="Kelvin Ang" w:date="2014-11-09T12:35:00Z">
              <w:r>
                <w:rPr>
                  <w:rFonts w:ascii="Cambria" w:hAnsi="Cambria" w:cs="Times New Roman"/>
                </w:rPr>
                <w:t xml:space="preserve">Returns a list of </w:t>
              </w:r>
              <w:r w:rsidRPr="00717E48">
                <w:rPr>
                  <w:rFonts w:ascii="Cambria" w:hAnsi="Cambria" w:cs="Times New Roman"/>
                  <w:i/>
                  <w:rPrChange w:id="2297" w:author="Kelvin Ang" w:date="2014-11-09T12:35:00Z">
                    <w:rPr>
                      <w:rFonts w:ascii="Cambria" w:hAnsi="Cambria" w:cs="Times New Roman"/>
                    </w:rPr>
                  </w:rPrChange>
                </w:rPr>
                <w:t>Tasks</w:t>
              </w:r>
              <w:r>
                <w:rPr>
                  <w:rFonts w:ascii="Cambria" w:hAnsi="Cambria" w:cs="Times New Roman"/>
                </w:rPr>
                <w:t xml:space="preserve"> overlapping with at least one other </w:t>
              </w:r>
              <w:r w:rsidRPr="00717E48">
                <w:rPr>
                  <w:rFonts w:ascii="Cambria" w:hAnsi="Cambria" w:cs="Times New Roman"/>
                  <w:i/>
                  <w:rPrChange w:id="2298" w:author="Kelvin Ang" w:date="2014-11-09T12:35:00Z">
                    <w:rPr>
                      <w:rFonts w:ascii="Cambria" w:hAnsi="Cambria" w:cs="Times New Roman"/>
                    </w:rPr>
                  </w:rPrChange>
                </w:rPr>
                <w:t>Task</w:t>
              </w:r>
              <w:r>
                <w:rPr>
                  <w:rFonts w:ascii="Cambria" w:hAnsi="Cambria" w:cs="Times New Roman"/>
                </w:rPr>
                <w:t xml:space="preserve"> in the list.</w:t>
              </w:r>
            </w:ins>
          </w:p>
        </w:tc>
      </w:tr>
      <w:tr w:rsidR="00013ACB" w:rsidRPr="000F6BFC" w14:paraId="408C7B12" w14:textId="77777777" w:rsidTr="005F2A0E">
        <w:trPr>
          <w:cnfStyle w:val="000000100000" w:firstRow="0" w:lastRow="0" w:firstColumn="0" w:lastColumn="0" w:oddVBand="0" w:evenVBand="0" w:oddHBand="1" w:evenHBand="0" w:firstRowFirstColumn="0" w:firstRowLastColumn="0" w:lastRowFirstColumn="0" w:lastRowLastColumn="0"/>
          <w:jc w:val="center"/>
          <w:ins w:id="2299" w:author="Kelvin Ang" w:date="2014-11-09T12:25:00Z"/>
          <w:trPrChange w:id="2300" w:author="Kelvin Ang" w:date="2014-11-09T12:29:00Z">
            <w:trPr>
              <w:jc w:val="center"/>
            </w:trPr>
          </w:trPrChange>
        </w:trPr>
        <w:tc>
          <w:tcPr>
            <w:cnfStyle w:val="001000000000" w:firstRow="0" w:lastRow="0" w:firstColumn="1" w:lastColumn="0" w:oddVBand="0" w:evenVBand="0" w:oddHBand="0" w:evenHBand="0" w:firstRowFirstColumn="0" w:firstRowLastColumn="0" w:lastRowFirstColumn="0" w:lastRowLastColumn="0"/>
            <w:tcW w:w="4968" w:type="dxa"/>
            <w:tcPrChange w:id="2301" w:author="Kelvin Ang" w:date="2014-11-09T12:29:00Z">
              <w:tcPr>
                <w:tcW w:w="3528" w:type="dxa"/>
              </w:tcPr>
            </w:tcPrChange>
          </w:tcPr>
          <w:p w14:paraId="4F7C2285" w14:textId="2A12E401" w:rsidR="00013ACB" w:rsidRPr="0073703E" w:rsidRDefault="00013ACB" w:rsidP="00826542">
            <w:pPr>
              <w:cnfStyle w:val="001000100000" w:firstRow="0" w:lastRow="0" w:firstColumn="1" w:lastColumn="0" w:oddVBand="0" w:evenVBand="0" w:oddHBand="1" w:evenHBand="0" w:firstRowFirstColumn="0" w:firstRowLastColumn="0" w:lastRowFirstColumn="0" w:lastRowLastColumn="0"/>
              <w:rPr>
                <w:ins w:id="2302" w:author="Kelvin Ang" w:date="2014-11-09T12:25:00Z"/>
                <w:rFonts w:ascii="Consolas" w:hAnsi="Consolas" w:cs="Consolas"/>
                <w:b w:val="0"/>
                <w:sz w:val="20"/>
                <w:szCs w:val="20"/>
              </w:rPr>
            </w:pPr>
            <w:ins w:id="2303" w:author="Kelvin Ang" w:date="2014-11-09T12:26:00Z">
              <w:r>
                <w:rPr>
                  <w:rFonts w:ascii="Consolas" w:hAnsi="Consolas" w:cs="Consolas"/>
                  <w:b w:val="0"/>
                  <w:sz w:val="20"/>
                  <w:szCs w:val="20"/>
                </w:rPr>
                <w:t>getOverlapping(Task,List&lt;Task&gt;): List&lt;Task&gt;</w:t>
              </w:r>
            </w:ins>
          </w:p>
        </w:tc>
        <w:tc>
          <w:tcPr>
            <w:tcW w:w="4608" w:type="dxa"/>
            <w:tcPrChange w:id="2304" w:author="Kelvin Ang" w:date="2014-11-09T12:29:00Z">
              <w:tcPr>
                <w:tcW w:w="6048" w:type="dxa"/>
              </w:tcPr>
            </w:tcPrChange>
          </w:tcPr>
          <w:p w14:paraId="68452AEB" w14:textId="74869CE5" w:rsidR="00013ACB" w:rsidRPr="000F6BFC" w:rsidRDefault="00717E48">
            <w:pPr>
              <w:cnfStyle w:val="000000100000" w:firstRow="0" w:lastRow="0" w:firstColumn="0" w:lastColumn="0" w:oddVBand="0" w:evenVBand="0" w:oddHBand="1" w:evenHBand="0" w:firstRowFirstColumn="0" w:firstRowLastColumn="0" w:lastRowFirstColumn="0" w:lastRowLastColumn="0"/>
              <w:rPr>
                <w:ins w:id="2305" w:author="Kelvin Ang" w:date="2014-11-09T12:25:00Z"/>
              </w:rPr>
            </w:pPr>
            <w:ins w:id="2306" w:author="Kelvin Ang" w:date="2014-11-09T12:36:00Z">
              <w:r>
                <w:t xml:space="preserve">Returns a list of </w:t>
              </w:r>
            </w:ins>
            <w:ins w:id="2307" w:author="Kelvin Ang" w:date="2014-11-09T12:28:00Z">
              <w:r w:rsidR="00013ACB" w:rsidRPr="00013ACB">
                <w:rPr>
                  <w:i/>
                  <w:rPrChange w:id="2308" w:author="Kelvin Ang" w:date="2014-11-09T12:28:00Z">
                    <w:rPr/>
                  </w:rPrChange>
                </w:rPr>
                <w:t>T</w:t>
              </w:r>
            </w:ins>
            <w:ins w:id="2309" w:author="Kelvin Ang" w:date="2014-11-09T12:27:00Z">
              <w:r w:rsidR="00013ACB" w:rsidRPr="00013ACB">
                <w:rPr>
                  <w:i/>
                  <w:rPrChange w:id="2310" w:author="Kelvin Ang" w:date="2014-11-09T12:28:00Z">
                    <w:rPr/>
                  </w:rPrChange>
                </w:rPr>
                <w:t>ask</w:t>
              </w:r>
            </w:ins>
            <w:ins w:id="2311" w:author="Kelvin Ang" w:date="2014-11-09T12:36:00Z">
              <w:r>
                <w:rPr>
                  <w:i/>
                </w:rPr>
                <w:t>s</w:t>
              </w:r>
            </w:ins>
            <w:ins w:id="2312" w:author="Kelvin Ang" w:date="2014-11-09T12:27:00Z">
              <w:r w:rsidR="00013ACB">
                <w:t xml:space="preserve"> overlapping with the </w:t>
              </w:r>
            </w:ins>
            <w:ins w:id="2313" w:author="Kelvin Ang" w:date="2014-11-09T12:28:00Z">
              <w:r w:rsidR="00013ACB" w:rsidRPr="00013ACB">
                <w:rPr>
                  <w:i/>
                  <w:rPrChange w:id="2314" w:author="Kelvin Ang" w:date="2014-11-09T12:28:00Z">
                    <w:rPr/>
                  </w:rPrChange>
                </w:rPr>
                <w:t>T</w:t>
              </w:r>
            </w:ins>
            <w:ins w:id="2315" w:author="Kelvin Ang" w:date="2014-11-09T12:27:00Z">
              <w:r w:rsidR="00013ACB" w:rsidRPr="00013ACB">
                <w:rPr>
                  <w:i/>
                  <w:rPrChange w:id="2316" w:author="Kelvin Ang" w:date="2014-11-09T12:28:00Z">
                    <w:rPr/>
                  </w:rPrChange>
                </w:rPr>
                <w:t>ask</w:t>
              </w:r>
            </w:ins>
            <w:ins w:id="2317" w:author="Kelvin Ang" w:date="2014-11-09T12:36:00Z">
              <w:r>
                <w:rPr>
                  <w:i/>
                </w:rPr>
                <w:t xml:space="preserve"> </w:t>
              </w:r>
              <w:r w:rsidRPr="00717E48">
                <w:rPr>
                  <w:rPrChange w:id="2318" w:author="Kelvin Ang" w:date="2014-11-09T12:36:00Z">
                    <w:rPr>
                      <w:i/>
                    </w:rPr>
                  </w:rPrChange>
                </w:rPr>
                <w:t>specified in the parameter</w:t>
              </w:r>
            </w:ins>
            <w:ins w:id="2319" w:author="Kelvin Ang" w:date="2014-11-09T12:27:00Z">
              <w:r w:rsidR="00013ACB">
                <w:t>.</w:t>
              </w:r>
            </w:ins>
          </w:p>
        </w:tc>
      </w:tr>
    </w:tbl>
    <w:p w14:paraId="3DCD129B" w14:textId="247E4041" w:rsidR="00336288" w:rsidDel="00826542" w:rsidRDefault="008D64B2" w:rsidP="00336288">
      <w:pPr>
        <w:rPr>
          <w:ins w:id="2320" w:author="Lim Wei Jie" w:date="2014-11-09T00:56:00Z"/>
          <w:del w:id="2321" w:author="Kelvin Ang" w:date="2014-11-09T12:38:00Z"/>
          <w:rFonts w:ascii="Cambria" w:eastAsia="MS Mincho" w:hAnsi="Cambria" w:cs="Consolas"/>
        </w:rPr>
      </w:pPr>
      <w:ins w:id="2322" w:author="Kelvin Ang" w:date="2014-11-09T12:29:00Z">
        <w:r>
          <w:rPr>
            <w:rFonts w:ascii="Cambria" w:eastAsia="MS Mincho" w:hAnsi="Cambria" w:cs="Times New Roman"/>
          </w:rPr>
          <w:br/>
        </w:r>
      </w:ins>
      <w:ins w:id="2323" w:author="Lim Wei Jie" w:date="2014-11-09T00:56:00Z">
        <w:del w:id="2324" w:author="Kelvin Ang" w:date="2014-11-09T12:29:00Z">
          <w:r w:rsidR="00336288" w:rsidDel="008D64B2">
            <w:rPr>
              <w:rFonts w:ascii="Cambria" w:eastAsia="MS Mincho" w:hAnsi="Cambria" w:cs="Times New Roman"/>
            </w:rPr>
            <w:delText xml:space="preserve">When the user uses the search command, the </w:delText>
          </w:r>
          <w:r w:rsidR="00336288" w:rsidDel="008D64B2">
            <w:rPr>
              <w:rFonts w:ascii="Consolas" w:eastAsia="MS Mincho" w:hAnsi="Consolas" w:cs="Consolas"/>
              <w:sz w:val="20"/>
              <w:szCs w:val="20"/>
            </w:rPr>
            <w:delText>searchByKeyword(List&lt;Task&gt; list, String keyword)</w:delText>
          </w:r>
          <w:r w:rsidR="00336288" w:rsidDel="008D64B2">
            <w:rPr>
              <w:rFonts w:ascii="Cambria" w:eastAsia="MS Mincho" w:hAnsi="Cambria" w:cs="Consolas"/>
            </w:rPr>
            <w:delText xml:space="preserve"> method is called and </w:delText>
          </w:r>
        </w:del>
      </w:ins>
      <w:ins w:id="2325" w:author="Kelvin Ang" w:date="2014-11-09T12:29:00Z">
        <w:r>
          <w:rPr>
            <w:rFonts w:ascii="Cambria" w:eastAsia="MS Mincho" w:hAnsi="Cambria" w:cs="Times New Roman"/>
          </w:rPr>
          <w:t xml:space="preserve">When searching for keywords, </w:t>
        </w:r>
      </w:ins>
      <w:ins w:id="2326" w:author="Lim Wei Jie" w:date="2014-11-09T00:56:00Z">
        <w:r w:rsidR="00336288">
          <w:rPr>
            <w:rFonts w:ascii="Cambria" w:eastAsia="MS Mincho" w:hAnsi="Cambria" w:cs="Consolas"/>
            <w:i/>
          </w:rPr>
          <w:t>ListProcessor</w:t>
        </w:r>
        <w:del w:id="2327" w:author="Kelvin Ang" w:date="2014-11-09T12:11:00Z">
          <w:r w:rsidR="00336288" w:rsidDel="00EB7703">
            <w:rPr>
              <w:rFonts w:ascii="Cambria" w:eastAsia="MS Mincho" w:hAnsi="Cambria" w:cs="Consolas"/>
              <w:i/>
            </w:rPr>
            <w:delText>Actual</w:delText>
          </w:r>
          <w:r w:rsidR="00336288" w:rsidDel="00EB7703">
            <w:rPr>
              <w:rFonts w:ascii="Cambria" w:eastAsia="MS Mincho" w:hAnsi="Cambria" w:cs="Consolas"/>
            </w:rPr>
            <w:delText xml:space="preserve"> </w:delText>
          </w:r>
        </w:del>
      </w:ins>
      <w:ins w:id="2328" w:author="Kelvin Ang" w:date="2014-11-09T12:11:00Z">
        <w:r w:rsidR="00EB7703">
          <w:rPr>
            <w:rFonts w:ascii="Cambria" w:eastAsia="MS Mincho" w:hAnsi="Cambria" w:cs="Consolas"/>
          </w:rPr>
          <w:t xml:space="preserve"> </w:t>
        </w:r>
      </w:ins>
      <w:ins w:id="2329" w:author="Lim Wei Jie" w:date="2014-11-09T00:56:00Z">
        <w:del w:id="2330" w:author="Kelvin Ang" w:date="2014-11-09T12:11:00Z">
          <w:r w:rsidR="00336288" w:rsidDel="00EB7703">
            <w:rPr>
              <w:rFonts w:ascii="Cambria" w:eastAsia="MS Mincho" w:hAnsi="Cambria" w:cs="Consolas"/>
            </w:rPr>
            <w:delText xml:space="preserve">will return </w:delText>
          </w:r>
        </w:del>
      </w:ins>
      <w:ins w:id="2331" w:author="Kelvin Ang" w:date="2014-11-09T12:29:00Z">
        <w:r>
          <w:rPr>
            <w:rFonts w:ascii="Cambria" w:eastAsia="MS Mincho" w:hAnsi="Cambria" w:cs="Consolas"/>
          </w:rPr>
          <w:t xml:space="preserve">is able to filter the </w:t>
        </w:r>
      </w:ins>
      <w:ins w:id="2332" w:author="Lim Wei Jie" w:date="2014-11-09T00:56:00Z">
        <w:del w:id="2333" w:author="Kelvin Ang" w:date="2014-11-09T12:29:00Z">
          <w:r w:rsidR="00336288" w:rsidDel="008D64B2">
            <w:rPr>
              <w:rFonts w:ascii="Cambria" w:eastAsia="MS Mincho" w:hAnsi="Cambria" w:cs="Consolas"/>
            </w:rPr>
            <w:delText xml:space="preserve">a </w:delText>
          </w:r>
        </w:del>
        <w:r w:rsidR="00336288">
          <w:rPr>
            <w:rFonts w:ascii="Cambria" w:eastAsia="MS Mincho" w:hAnsi="Cambria" w:cs="Consolas"/>
          </w:rPr>
          <w:t xml:space="preserve">list of </w:t>
        </w:r>
        <w:r w:rsidR="00336288" w:rsidRPr="00EB7703">
          <w:rPr>
            <w:rFonts w:ascii="Cambria" w:eastAsia="MS Mincho" w:hAnsi="Cambria" w:cs="Consolas"/>
            <w:i/>
            <w:rPrChange w:id="2334" w:author="Kelvin Ang" w:date="2014-11-09T12:11:00Z">
              <w:rPr>
                <w:rFonts w:ascii="Cambria" w:eastAsia="MS Mincho" w:hAnsi="Cambria" w:cs="Consolas"/>
              </w:rPr>
            </w:rPrChange>
          </w:rPr>
          <w:t>Tasks</w:t>
        </w:r>
        <w:r w:rsidR="00336288">
          <w:rPr>
            <w:rFonts w:ascii="Cambria" w:eastAsia="MS Mincho" w:hAnsi="Cambria" w:cs="Consolas"/>
          </w:rPr>
          <w:t xml:space="preserve"> </w:t>
        </w:r>
        <w:del w:id="2335" w:author="Kelvin Ang" w:date="2014-11-09T12:29:00Z">
          <w:r w:rsidR="00336288" w:rsidDel="008D64B2">
            <w:rPr>
              <w:rFonts w:ascii="Cambria" w:eastAsia="MS Mincho" w:hAnsi="Cambria" w:cs="Consolas"/>
            </w:rPr>
            <w:delText xml:space="preserve">containing the </w:delText>
          </w:r>
        </w:del>
      </w:ins>
      <w:ins w:id="2336" w:author="Kelvin Ang" w:date="2014-11-09T12:29:00Z">
        <w:r>
          <w:rPr>
            <w:rFonts w:ascii="Cambria" w:eastAsia="MS Mincho" w:hAnsi="Cambria" w:cs="Consolas"/>
          </w:rPr>
          <w:t xml:space="preserve">based on the </w:t>
        </w:r>
      </w:ins>
      <w:ins w:id="2337" w:author="Lim Wei Jie" w:date="2014-11-09T00:56:00Z">
        <w:r w:rsidR="00336288">
          <w:rPr>
            <w:rFonts w:ascii="Cambria" w:eastAsia="MS Mincho" w:hAnsi="Cambria" w:cs="Consolas"/>
          </w:rPr>
          <w:t>specified keyword</w:t>
        </w:r>
      </w:ins>
      <w:ins w:id="2338" w:author="Kelvin Ang" w:date="2014-11-09T12:12:00Z">
        <w:r w:rsidR="00EB7703">
          <w:rPr>
            <w:rFonts w:ascii="Cambria" w:eastAsia="MS Mincho" w:hAnsi="Cambria" w:cs="Consolas"/>
          </w:rPr>
          <w:t>, dates or date ranges</w:t>
        </w:r>
      </w:ins>
      <w:ins w:id="2339" w:author="Lim Wei Jie" w:date="2014-11-09T00:56:00Z">
        <w:del w:id="2340" w:author="Kelvin Ang" w:date="2014-11-09T12:12:00Z">
          <w:r w:rsidR="00336288" w:rsidDel="00EB7703">
            <w:rPr>
              <w:rFonts w:ascii="Cambria" w:eastAsia="MS Mincho" w:hAnsi="Cambria" w:cs="Consolas"/>
            </w:rPr>
            <w:delText xml:space="preserve">. This method also allows user to search by date, if the keyword user keys in is identified as date. </w:delText>
          </w:r>
        </w:del>
      </w:ins>
      <w:ins w:id="2341" w:author="Kelvin Ang" w:date="2014-11-09T12:12:00Z">
        <w:r w:rsidR="00EB7703">
          <w:rPr>
            <w:rFonts w:ascii="Cambria" w:eastAsia="MS Mincho" w:hAnsi="Cambria" w:cs="Consolas"/>
          </w:rPr>
          <w:t>.</w:t>
        </w:r>
      </w:ins>
    </w:p>
    <w:p w14:paraId="7F4F8677" w14:textId="22C81E8B" w:rsidR="00336288" w:rsidRDefault="00826542" w:rsidP="00336288">
      <w:pPr>
        <w:rPr>
          <w:ins w:id="2342" w:author="Lim Wei Jie" w:date="2014-11-09T00:56:00Z"/>
          <w:rFonts w:ascii="Cambria" w:eastAsia="MS Mincho" w:hAnsi="Cambria" w:cs="Consolas"/>
        </w:rPr>
      </w:pPr>
      <w:ins w:id="2343" w:author="Kelvin Ang" w:date="2014-11-09T12:38:00Z">
        <w:r>
          <w:rPr>
            <w:rFonts w:ascii="Cambria" w:eastAsia="MS Mincho" w:hAnsi="Cambria" w:cs="Consolas"/>
          </w:rPr>
          <w:t xml:space="preserve"> E</w:t>
        </w:r>
      </w:ins>
      <w:ins w:id="2344" w:author="Kelvin Ang" w:date="2014-11-09T12:30:00Z">
        <w:r w:rsidR="008D64B2" w:rsidRPr="008D64B2">
          <w:rPr>
            <w:rFonts w:ascii="Cambria" w:eastAsia="MS Mincho" w:hAnsi="Cambria" w:cs="Consolas"/>
            <w:rPrChange w:id="2345" w:author="Kelvin Ang" w:date="2014-11-09T12:30:00Z">
              <w:rPr>
                <w:rFonts w:ascii="Cambria" w:eastAsia="MS Mincho" w:hAnsi="Cambria" w:cs="Consolas"/>
                <w:b/>
              </w:rPr>
            </w:rPrChange>
          </w:rPr>
          <w:t>xample searching formats are summarized in</w:t>
        </w:r>
        <w:r w:rsidR="008D64B2">
          <w:rPr>
            <w:rFonts w:ascii="Cambria" w:eastAsia="MS Mincho" w:hAnsi="Cambria" w:cs="Consolas"/>
            <w:b/>
          </w:rPr>
          <w:t xml:space="preserve"> Table </w:t>
        </w:r>
        <w:r w:rsidR="006B4472">
          <w:rPr>
            <w:rFonts w:ascii="Cambria" w:eastAsia="MS Mincho" w:hAnsi="Cambria" w:cs="Consolas"/>
            <w:b/>
          </w:rPr>
          <w:t>3</w:t>
        </w:r>
      </w:ins>
      <w:ins w:id="2346" w:author="Lim Wei Jie" w:date="2014-11-09T00:56:00Z">
        <w:del w:id="2347" w:author="Kelvin Ang" w:date="2014-11-09T12:12:00Z">
          <w:r w:rsidR="00336288" w:rsidRPr="00EB7703" w:rsidDel="00EB7703">
            <w:rPr>
              <w:rFonts w:ascii="Cambria" w:eastAsia="MS Mincho" w:hAnsi="Cambria" w:cs="Consolas"/>
              <w:b/>
              <w:rPrChange w:id="2348" w:author="Kelvin Ang" w:date="2014-11-09T12:13:00Z">
                <w:rPr>
                  <w:rFonts w:ascii="Cambria" w:eastAsia="MS Mincho" w:hAnsi="Cambria" w:cs="Consolas"/>
                </w:rPr>
              </w:rPrChange>
            </w:rPr>
            <w:delText xml:space="preserve">The table </w:delText>
          </w:r>
          <w:r w:rsidR="00336288" w:rsidDel="00EB7703">
            <w:rPr>
              <w:rFonts w:ascii="Cambria" w:eastAsia="MS Mincho" w:hAnsi="Cambria" w:cs="Consolas"/>
            </w:rPr>
            <w:delText xml:space="preserve">below </w:delText>
          </w:r>
        </w:del>
        <w:del w:id="2349" w:author="Kelvin Ang" w:date="2014-11-09T12:29:00Z">
          <w:r w:rsidR="00336288" w:rsidDel="008D64B2">
            <w:rPr>
              <w:rFonts w:ascii="Cambria" w:eastAsia="MS Mincho" w:hAnsi="Cambria" w:cs="Consolas"/>
            </w:rPr>
            <w:delText xml:space="preserve">lists </w:delText>
          </w:r>
        </w:del>
        <w:del w:id="2350" w:author="Kelvin Ang" w:date="2014-11-09T12:12:00Z">
          <w:r w:rsidR="00336288" w:rsidDel="00EB7703">
            <w:rPr>
              <w:rFonts w:ascii="Cambria" w:eastAsia="MS Mincho" w:hAnsi="Cambria" w:cs="Consolas"/>
            </w:rPr>
            <w:delText xml:space="preserve">the examples of searching by dates. </w:delText>
          </w:r>
        </w:del>
      </w:ins>
      <w:ins w:id="2351" w:author="Kelvin Ang" w:date="2014-11-09T12:12:00Z">
        <w:r w:rsidR="00EB7703">
          <w:rPr>
            <w:rFonts w:ascii="Cambria" w:eastAsia="MS Mincho" w:hAnsi="Cambria" w:cs="Consolas"/>
          </w:rPr>
          <w:t>.</w:t>
        </w:r>
      </w:ins>
    </w:p>
    <w:tbl>
      <w:tblPr>
        <w:tblStyle w:val="GridTable4-Accent51"/>
        <w:tblW w:w="0" w:type="auto"/>
        <w:tblLook w:val="04A0" w:firstRow="1" w:lastRow="0" w:firstColumn="1" w:lastColumn="0" w:noHBand="0" w:noVBand="1"/>
        <w:tblPrChange w:id="2352" w:author="Kelvin Ang" w:date="2014-11-09T12:31:00Z">
          <w:tblPr>
            <w:tblStyle w:val="GridTable4-Accent51"/>
            <w:tblW w:w="0" w:type="auto"/>
            <w:tblLook w:val="04A0" w:firstRow="1" w:lastRow="0" w:firstColumn="1" w:lastColumn="0" w:noHBand="0" w:noVBand="1"/>
          </w:tblPr>
        </w:tblPrChange>
      </w:tblPr>
      <w:tblGrid>
        <w:gridCol w:w="1941"/>
        <w:gridCol w:w="7133"/>
        <w:tblGridChange w:id="2353">
          <w:tblGrid>
            <w:gridCol w:w="1998"/>
            <w:gridCol w:w="243"/>
            <w:gridCol w:w="6890"/>
            <w:gridCol w:w="184"/>
          </w:tblGrid>
        </w:tblGridChange>
      </w:tblGrid>
      <w:tr w:rsidR="00336288" w14:paraId="156DC203" w14:textId="77777777" w:rsidTr="008D64B2">
        <w:trPr>
          <w:cnfStyle w:val="100000000000" w:firstRow="1" w:lastRow="0" w:firstColumn="0" w:lastColumn="0" w:oddVBand="0" w:evenVBand="0" w:oddHBand="0" w:evenHBand="0" w:firstRowFirstColumn="0" w:firstRowLastColumn="0" w:lastRowFirstColumn="0" w:lastRowLastColumn="0"/>
          <w:trHeight w:val="260"/>
          <w:ins w:id="2354" w:author="Lim Wei Jie" w:date="2014-11-09T00:56:00Z"/>
          <w:trPrChange w:id="2355"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hideMark/>
            <w:tcPrChange w:id="2356" w:author="Kelvin Ang" w:date="2014-11-09T12:31:00Z">
              <w:tcPr>
                <w:tcW w:w="2241" w:type="dxa"/>
                <w:gridSpan w:val="2"/>
                <w:hideMark/>
              </w:tcPr>
            </w:tcPrChange>
          </w:tcPr>
          <w:p w14:paraId="28E69258" w14:textId="07FE596D" w:rsidR="00336288" w:rsidRDefault="00336288">
            <w:pPr>
              <w:cnfStyle w:val="101000000000" w:firstRow="1" w:lastRow="0" w:firstColumn="1" w:lastColumn="0" w:oddVBand="0" w:evenVBand="0" w:oddHBand="0" w:evenHBand="0" w:firstRowFirstColumn="0" w:firstRowLastColumn="0" w:lastRowFirstColumn="0" w:lastRowLastColumn="0"/>
              <w:rPr>
                <w:ins w:id="2357" w:author="Lim Wei Jie" w:date="2014-11-09T00:56:00Z"/>
                <w:rFonts w:ascii="Cambria" w:hAnsi="Cambria" w:cs="Times New Roman"/>
              </w:rPr>
            </w:pPr>
            <w:ins w:id="2358" w:author="Lim Wei Jie" w:date="2014-11-09T00:56:00Z">
              <w:del w:id="2359" w:author="Kelvin Ang" w:date="2014-11-09T12:30:00Z">
                <w:r w:rsidDel="008D64B2">
                  <w:rPr>
                    <w:rFonts w:ascii="Cambria" w:hAnsi="Cambria" w:cs="Times New Roman"/>
                  </w:rPr>
                  <w:delText>Search By Date</w:delText>
                </w:r>
              </w:del>
            </w:ins>
            <w:ins w:id="2360" w:author="Kelvin Ang" w:date="2014-11-09T12:30:00Z">
              <w:r w:rsidR="008D64B2">
                <w:rPr>
                  <w:rFonts w:ascii="Cambria" w:hAnsi="Cambria" w:cs="Times New Roman"/>
                </w:rPr>
                <w:t>Criteria</w:t>
              </w:r>
            </w:ins>
          </w:p>
        </w:tc>
        <w:tc>
          <w:tcPr>
            <w:tcW w:w="7133" w:type="dxa"/>
            <w:hideMark/>
            <w:tcPrChange w:id="2361" w:author="Kelvin Ang" w:date="2014-11-09T12:31:00Z">
              <w:tcPr>
                <w:tcW w:w="7074" w:type="dxa"/>
                <w:gridSpan w:val="2"/>
                <w:hideMark/>
              </w:tcPr>
            </w:tcPrChange>
          </w:tcPr>
          <w:p w14:paraId="30891169"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362" w:author="Lim Wei Jie" w:date="2014-11-09T00:56:00Z"/>
                <w:rFonts w:ascii="Cambria" w:hAnsi="Cambria" w:cs="Times New Roman"/>
              </w:rPr>
            </w:pPr>
            <w:ins w:id="2363" w:author="Lim Wei Jie" w:date="2014-11-09T00:56:00Z">
              <w:r>
                <w:rPr>
                  <w:rFonts w:ascii="Cambria" w:hAnsi="Cambria" w:cs="Times New Roman"/>
                </w:rPr>
                <w:t>Example</w:t>
              </w:r>
            </w:ins>
          </w:p>
        </w:tc>
      </w:tr>
      <w:tr w:rsidR="008D64B2" w14:paraId="73E23D78" w14:textId="77777777" w:rsidTr="008D64B2">
        <w:trPr>
          <w:cnfStyle w:val="000000100000" w:firstRow="0" w:lastRow="0" w:firstColumn="0" w:lastColumn="0" w:oddVBand="0" w:evenVBand="0" w:oddHBand="1" w:evenHBand="0" w:firstRowFirstColumn="0" w:firstRowLastColumn="0" w:lastRowFirstColumn="0" w:lastRowLastColumn="0"/>
          <w:trHeight w:val="260"/>
          <w:ins w:id="2364" w:author="Kelvin Ang" w:date="2014-11-09T12:30:00Z"/>
          <w:trPrChange w:id="2365" w:author="Kelvin Ang" w:date="2014-11-09T12:31:00Z">
            <w:trPr>
              <w:gridAfter w:val="0"/>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PrChange w:id="2366" w:author="Kelvin Ang" w:date="2014-11-09T12:31:00Z">
              <w:tcPr>
                <w:tcW w:w="1998" w:type="dxa"/>
              </w:tcPr>
            </w:tcPrChange>
          </w:tcPr>
          <w:p w14:paraId="624169D7" w14:textId="495D1630" w:rsidR="008D64B2" w:rsidRPr="008D64B2" w:rsidDel="008D64B2" w:rsidRDefault="008D64B2">
            <w:pPr>
              <w:cnfStyle w:val="001000100000" w:firstRow="0" w:lastRow="0" w:firstColumn="1" w:lastColumn="0" w:oddVBand="0" w:evenVBand="0" w:oddHBand="1" w:evenHBand="0" w:firstRowFirstColumn="0" w:firstRowLastColumn="0" w:lastRowFirstColumn="0" w:lastRowLastColumn="0"/>
              <w:rPr>
                <w:ins w:id="2367" w:author="Kelvin Ang" w:date="2014-11-09T12:30:00Z"/>
                <w:rFonts w:ascii="Cambria" w:hAnsi="Cambria" w:cs="Times New Roman"/>
                <w:b w:val="0"/>
                <w:rPrChange w:id="2368" w:author="Kelvin Ang" w:date="2014-11-09T12:31:00Z">
                  <w:rPr>
                    <w:ins w:id="2369" w:author="Kelvin Ang" w:date="2014-11-09T12:30:00Z"/>
                    <w:rFonts w:ascii="Cambria" w:hAnsi="Cambria" w:cs="Times New Roman"/>
                  </w:rPr>
                </w:rPrChange>
              </w:rPr>
            </w:pPr>
            <w:ins w:id="2370" w:author="Kelvin Ang" w:date="2014-11-09T12:30:00Z">
              <w:r w:rsidRPr="008D64B2">
                <w:rPr>
                  <w:rFonts w:ascii="Cambria" w:hAnsi="Cambria" w:cs="Times New Roman"/>
                </w:rPr>
                <w:t>Keyword</w:t>
              </w:r>
            </w:ins>
          </w:p>
        </w:tc>
        <w:tc>
          <w:tcPr>
            <w:tcW w:w="7133" w:type="dxa"/>
            <w:tcPrChange w:id="2371" w:author="Kelvin Ang" w:date="2014-11-09T12:31:00Z">
              <w:tcPr>
                <w:tcW w:w="7133" w:type="dxa"/>
                <w:gridSpan w:val="2"/>
              </w:tcPr>
            </w:tcPrChange>
          </w:tcPr>
          <w:p w14:paraId="7C38EDDB" w14:textId="77777777"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372" w:author="Kelvin Ang" w:date="2014-11-09T12:30:00Z"/>
                <w:rFonts w:ascii="Cambria" w:hAnsi="Cambria" w:cs="Times New Roman"/>
                <w:rPrChange w:id="2373" w:author="Kelvin Ang" w:date="2014-11-09T12:31:00Z">
                  <w:rPr>
                    <w:ins w:id="2374" w:author="Kelvin Ang" w:date="2014-11-09T12:30:00Z"/>
                  </w:rPr>
                </w:rPrChange>
              </w:rPr>
              <w:pPrChange w:id="2375"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376" w:author="Kelvin Ang" w:date="2014-11-09T12:30:00Z">
              <w:r w:rsidRPr="008D64B2">
                <w:rPr>
                  <w:rFonts w:ascii="Cambria" w:hAnsi="Cambria" w:cs="Times New Roman"/>
                  <w:rPrChange w:id="2377" w:author="Kelvin Ang" w:date="2014-11-09T12:31:00Z">
                    <w:rPr/>
                  </w:rPrChange>
                </w:rPr>
                <w:t>boss</w:t>
              </w:r>
            </w:ins>
          </w:p>
          <w:p w14:paraId="028643C3" w14:textId="22FA1290" w:rsidR="008D64B2" w:rsidRPr="008D64B2" w:rsidRDefault="008D64B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378" w:author="Kelvin Ang" w:date="2014-11-09T12:30:00Z"/>
                <w:rFonts w:ascii="Cambria" w:hAnsi="Cambria" w:cs="Times New Roman"/>
                <w:rPrChange w:id="2379" w:author="Kelvin Ang" w:date="2014-11-09T12:31:00Z">
                  <w:rPr>
                    <w:ins w:id="2380" w:author="Kelvin Ang" w:date="2014-11-09T12:30:00Z"/>
                  </w:rPr>
                </w:rPrChange>
              </w:rPr>
              <w:pPrChange w:id="2381"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382" w:author="Kelvin Ang" w:date="2014-11-09T12:31:00Z">
              <w:r w:rsidRPr="008D64B2">
                <w:rPr>
                  <w:rFonts w:ascii="Cambria" w:hAnsi="Cambria" w:cs="Times New Roman"/>
                  <w:rPrChange w:id="2383" w:author="Kelvin Ang" w:date="2014-11-09T12:31:00Z">
                    <w:rPr/>
                  </w:rPrChange>
                </w:rPr>
                <w:t>marketing team</w:t>
              </w:r>
            </w:ins>
          </w:p>
        </w:tc>
      </w:tr>
      <w:tr w:rsidR="00336288" w14:paraId="5C7AD7E2" w14:textId="77777777" w:rsidTr="008D64B2">
        <w:trPr>
          <w:trHeight w:val="260"/>
          <w:ins w:id="2384" w:author="Lim Wei Jie" w:date="2014-11-09T00:56:00Z"/>
          <w:trPrChange w:id="2385"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86"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EB8B0E7" w14:textId="77777777" w:rsidR="00336288" w:rsidRPr="008D64B2" w:rsidRDefault="00336288">
            <w:pPr>
              <w:rPr>
                <w:ins w:id="2387" w:author="Lim Wei Jie" w:date="2014-11-09T00:56:00Z"/>
                <w:rFonts w:ascii="Cambria" w:hAnsi="Cambria" w:cs="Times New Roman"/>
                <w:b w:val="0"/>
                <w:rPrChange w:id="2388" w:author="Kelvin Ang" w:date="2014-11-09T12:31:00Z">
                  <w:rPr>
                    <w:ins w:id="2389" w:author="Lim Wei Jie" w:date="2014-11-09T00:56:00Z"/>
                    <w:rFonts w:ascii="Cambria" w:hAnsi="Cambria" w:cs="Times New Roman"/>
                  </w:rPr>
                </w:rPrChange>
              </w:rPr>
            </w:pPr>
            <w:ins w:id="2390" w:author="Lim Wei Jie" w:date="2014-11-09T00:56:00Z">
              <w:r w:rsidRPr="008D64B2">
                <w:rPr>
                  <w:rFonts w:ascii="Cambria" w:hAnsi="Cambria" w:cs="Times New Roman"/>
                </w:rPr>
                <w:t>Single Date</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391"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E675027" w14:textId="4845A408"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392" w:author="Lim Wei Jie" w:date="2014-11-09T00:56:00Z"/>
                <w:rFonts w:ascii="Cambria" w:hAnsi="Cambria" w:cs="Times New Roman"/>
                <w:rPrChange w:id="2393" w:author="Kelvin Ang" w:date="2014-11-09T12:31:00Z">
                  <w:rPr>
                    <w:ins w:id="2394" w:author="Lim Wei Jie" w:date="2014-11-09T00:56:00Z"/>
                  </w:rPr>
                </w:rPrChange>
              </w:rPr>
              <w:pPrChange w:id="2395"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396" w:author="Lim Wei Jie" w:date="2014-11-09T00:56:00Z">
              <w:r w:rsidRPr="008D64B2">
                <w:rPr>
                  <w:rFonts w:ascii="Cambria" w:hAnsi="Cambria" w:cs="Times New Roman"/>
                  <w:rPrChange w:id="2397" w:author="Kelvin Ang" w:date="2014-11-09T12:31:00Z">
                    <w:rPr/>
                  </w:rPrChange>
                </w:rPr>
                <w:t>4 Nov</w:t>
              </w:r>
              <w:del w:id="2398" w:author="Kelvin Ang" w:date="2014-11-09T12:31:00Z">
                <w:r w:rsidRPr="008D64B2" w:rsidDel="008D64B2">
                  <w:rPr>
                    <w:rFonts w:ascii="Cambria" w:hAnsi="Cambria" w:cs="Times New Roman"/>
                    <w:rPrChange w:id="2399" w:author="Kelvin Ang" w:date="2014-11-09T12:31:00Z">
                      <w:rPr/>
                    </w:rPrChange>
                  </w:rPr>
                  <w:delText xml:space="preserve"> </w:delText>
                </w:r>
              </w:del>
            </w:ins>
          </w:p>
        </w:tc>
      </w:tr>
      <w:tr w:rsidR="00336288" w14:paraId="3D1C7AE3" w14:textId="77777777" w:rsidTr="008D64B2">
        <w:trPr>
          <w:cnfStyle w:val="000000100000" w:firstRow="0" w:lastRow="0" w:firstColumn="0" w:lastColumn="0" w:oddVBand="0" w:evenVBand="0" w:oddHBand="1" w:evenHBand="0" w:firstRowFirstColumn="0" w:firstRowLastColumn="0" w:lastRowFirstColumn="0" w:lastRowLastColumn="0"/>
          <w:trHeight w:val="260"/>
          <w:ins w:id="2400" w:author="Lim Wei Jie" w:date="2014-11-09T00:56:00Z"/>
          <w:trPrChange w:id="2401" w:author="Kelvin Ang" w:date="2014-11-09T12:31:00Z">
            <w:trPr>
              <w:trHeight w:val="260"/>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02"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FB8F2B5" w14:textId="77777777" w:rsidR="00336288" w:rsidRPr="008D64B2" w:rsidRDefault="00336288">
            <w:pPr>
              <w:cnfStyle w:val="001000100000" w:firstRow="0" w:lastRow="0" w:firstColumn="1" w:lastColumn="0" w:oddVBand="0" w:evenVBand="0" w:oddHBand="1" w:evenHBand="0" w:firstRowFirstColumn="0" w:firstRowLastColumn="0" w:lastRowFirstColumn="0" w:lastRowLastColumn="0"/>
              <w:rPr>
                <w:ins w:id="2403" w:author="Lim Wei Jie" w:date="2014-11-09T00:56:00Z"/>
                <w:rFonts w:ascii="Cambria" w:hAnsi="Cambria" w:cs="Times New Roman"/>
                <w:b w:val="0"/>
                <w:rPrChange w:id="2404" w:author="Kelvin Ang" w:date="2014-11-09T12:31:00Z">
                  <w:rPr>
                    <w:ins w:id="2405" w:author="Lim Wei Jie" w:date="2014-11-09T00:56:00Z"/>
                    <w:rFonts w:ascii="Cambria" w:hAnsi="Cambria" w:cs="Times New Roman"/>
                  </w:rPr>
                </w:rPrChange>
              </w:rPr>
            </w:pPr>
            <w:ins w:id="2406" w:author="Lim Wei Jie" w:date="2014-11-09T00:56:00Z">
              <w:r w:rsidRPr="008D64B2">
                <w:rPr>
                  <w:rFonts w:ascii="Cambria" w:hAnsi="Cambria" w:cs="Times New Roman"/>
                </w:rPr>
                <w:t>Multiple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07"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5440264" w14:textId="70BE8641" w:rsidR="008D64B2" w:rsidRPr="008D64B2" w:rsidRDefault="00336288">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ins w:id="2408" w:author="Lim Wei Jie" w:date="2014-11-09T00:56:00Z"/>
                <w:rFonts w:ascii="Cambria" w:hAnsi="Cambria" w:cs="Times New Roman"/>
                <w:rPrChange w:id="2409" w:author="Kelvin Ang" w:date="2014-11-09T12:31:00Z">
                  <w:rPr>
                    <w:ins w:id="2410" w:author="Lim Wei Jie" w:date="2014-11-09T00:56:00Z"/>
                  </w:rPr>
                </w:rPrChange>
              </w:rPr>
              <w:pPrChange w:id="2411" w:author="Kelvin Ang" w:date="2014-11-09T12:31:00Z">
                <w:pPr>
                  <w:cnfStyle w:val="000000100000" w:firstRow="0" w:lastRow="0" w:firstColumn="0" w:lastColumn="0" w:oddVBand="0" w:evenVBand="0" w:oddHBand="1" w:evenHBand="0" w:firstRowFirstColumn="0" w:firstRowLastColumn="0" w:lastRowFirstColumn="0" w:lastRowLastColumn="0"/>
                </w:pPr>
              </w:pPrChange>
            </w:pPr>
            <w:ins w:id="2412" w:author="Lim Wei Jie" w:date="2014-11-09T00:56:00Z">
              <w:r w:rsidRPr="008D64B2">
                <w:rPr>
                  <w:rFonts w:ascii="Cambria" w:hAnsi="Cambria" w:cs="Times New Roman"/>
                  <w:rPrChange w:id="2413" w:author="Kelvin Ang" w:date="2014-11-09T12:31:00Z">
                    <w:rPr/>
                  </w:rPrChange>
                </w:rPr>
                <w:t>30 Oct, 1 Nov, 3 Nov</w:t>
              </w:r>
            </w:ins>
          </w:p>
        </w:tc>
      </w:tr>
      <w:tr w:rsidR="00336288" w14:paraId="4B186202" w14:textId="77777777" w:rsidTr="008D64B2">
        <w:trPr>
          <w:trHeight w:val="521"/>
          <w:ins w:id="2414" w:author="Lim Wei Jie" w:date="2014-11-09T00:56:00Z"/>
          <w:trPrChange w:id="2415" w:author="Kelvin Ang" w:date="2014-11-09T12:31:00Z">
            <w:trPr>
              <w:trHeight w:val="521"/>
            </w:trPr>
          </w:trPrChange>
        </w:trPr>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16" w:author="Kelvin Ang" w:date="2014-11-09T12:31:00Z">
              <w:tcPr>
                <w:tcW w:w="2241"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8A33806" w14:textId="77777777" w:rsidR="00336288" w:rsidRPr="008D64B2" w:rsidRDefault="00336288">
            <w:pPr>
              <w:rPr>
                <w:ins w:id="2417" w:author="Lim Wei Jie" w:date="2014-11-09T00:56:00Z"/>
                <w:rFonts w:ascii="Cambria" w:hAnsi="Cambria" w:cs="Times New Roman"/>
                <w:b w:val="0"/>
                <w:rPrChange w:id="2418" w:author="Kelvin Ang" w:date="2014-11-09T12:31:00Z">
                  <w:rPr>
                    <w:ins w:id="2419" w:author="Lim Wei Jie" w:date="2014-11-09T00:56:00Z"/>
                    <w:rFonts w:ascii="Cambria" w:hAnsi="Cambria" w:cs="Times New Roman"/>
                  </w:rPr>
                </w:rPrChange>
              </w:rPr>
            </w:pPr>
            <w:ins w:id="2420" w:author="Lim Wei Jie" w:date="2014-11-09T00:56:00Z">
              <w:r w:rsidRPr="008D64B2">
                <w:rPr>
                  <w:rFonts w:ascii="Cambria" w:hAnsi="Cambria" w:cs="Times New Roman"/>
                </w:rPr>
                <w:t>A Range Of Dates</w:t>
              </w:r>
            </w:ins>
          </w:p>
        </w:tc>
        <w:tc>
          <w:tcPr>
            <w:tcW w:w="713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21" w:author="Kelvin Ang" w:date="2014-11-09T12:31:00Z">
              <w:tcPr>
                <w:tcW w:w="7074" w:type="dxa"/>
                <w:gridSpan w:val="2"/>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8A904AF" w14:textId="77777777" w:rsidR="00336288" w:rsidRPr="008D64B2" w:rsidRDefault="0033628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422" w:author="Lim Wei Jie" w:date="2014-11-09T00:56:00Z"/>
                <w:rFonts w:ascii="Cambria" w:hAnsi="Cambria" w:cs="Times New Roman"/>
                <w:rPrChange w:id="2423" w:author="Kelvin Ang" w:date="2014-11-09T12:31:00Z">
                  <w:rPr>
                    <w:ins w:id="2424" w:author="Lim Wei Jie" w:date="2014-11-09T00:56:00Z"/>
                  </w:rPr>
                </w:rPrChange>
              </w:rPr>
              <w:pPrChange w:id="2425"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426" w:author="Lim Wei Jie" w:date="2014-11-09T00:56:00Z">
              <w:r w:rsidRPr="008D64B2">
                <w:rPr>
                  <w:rFonts w:ascii="Cambria" w:hAnsi="Cambria" w:cs="Times New Roman"/>
                  <w:rPrChange w:id="2427" w:author="Kelvin Ang" w:date="2014-11-09T12:31:00Z">
                    <w:rPr/>
                  </w:rPrChange>
                </w:rPr>
                <w:t>2 Feb to 4 Feb</w:t>
              </w:r>
            </w:ins>
          </w:p>
          <w:p w14:paraId="0725AADC" w14:textId="56A3DC84" w:rsidR="00336288" w:rsidRPr="008D64B2" w:rsidRDefault="00717E4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ins w:id="2428" w:author="Lim Wei Jie" w:date="2014-11-09T00:56:00Z"/>
                <w:rFonts w:ascii="Cambria" w:hAnsi="Cambria" w:cs="Times New Roman"/>
                <w:rPrChange w:id="2429" w:author="Kelvin Ang" w:date="2014-11-09T12:31:00Z">
                  <w:rPr>
                    <w:ins w:id="2430" w:author="Lim Wei Jie" w:date="2014-11-09T00:56:00Z"/>
                  </w:rPr>
                </w:rPrChange>
              </w:rPr>
              <w:pPrChange w:id="2431" w:author="Kelvin Ang" w:date="2014-11-09T12:31:00Z">
                <w:pPr>
                  <w:cnfStyle w:val="000000000000" w:firstRow="0" w:lastRow="0" w:firstColumn="0" w:lastColumn="0" w:oddVBand="0" w:evenVBand="0" w:oddHBand="0" w:evenHBand="0" w:firstRowFirstColumn="0" w:firstRowLastColumn="0" w:lastRowFirstColumn="0" w:lastRowLastColumn="0"/>
                </w:pPr>
              </w:pPrChange>
            </w:pPr>
            <w:ins w:id="2432" w:author="Kelvin Ang" w:date="2014-11-09T12:32:00Z">
              <w:r>
                <w:rPr>
                  <w:rFonts w:ascii="Cambria" w:hAnsi="Cambria" w:cs="Times New Roman"/>
                </w:rPr>
                <w:t>b</w:t>
              </w:r>
            </w:ins>
            <w:ins w:id="2433" w:author="Lim Wei Jie" w:date="2014-11-09T00:56:00Z">
              <w:del w:id="2434" w:author="Kelvin Ang" w:date="2014-11-09T12:32:00Z">
                <w:r w:rsidR="00336288" w:rsidRPr="008D64B2" w:rsidDel="00717E48">
                  <w:rPr>
                    <w:rFonts w:ascii="Cambria" w:hAnsi="Cambria" w:cs="Times New Roman"/>
                    <w:rPrChange w:id="2435" w:author="Kelvin Ang" w:date="2014-11-09T12:31:00Z">
                      <w:rPr/>
                    </w:rPrChange>
                  </w:rPr>
                  <w:delText>B</w:delText>
                </w:r>
              </w:del>
              <w:r w:rsidR="00336288" w:rsidRPr="008D64B2">
                <w:rPr>
                  <w:rFonts w:ascii="Cambria" w:hAnsi="Cambria" w:cs="Times New Roman"/>
                  <w:rPrChange w:id="2436" w:author="Kelvin Ang" w:date="2014-11-09T12:31:00Z">
                    <w:rPr/>
                  </w:rPrChange>
                </w:rPr>
                <w:t>etween 3 Mar and 6 Mar</w:t>
              </w:r>
            </w:ins>
          </w:p>
        </w:tc>
      </w:tr>
    </w:tbl>
    <w:p w14:paraId="0174C763" w14:textId="388F6256" w:rsidR="00336288" w:rsidRDefault="00E948E8" w:rsidP="00336288">
      <w:pPr>
        <w:pStyle w:val="Caption"/>
        <w:jc w:val="center"/>
        <w:rPr>
          <w:ins w:id="2437" w:author="Lim Wei Jie" w:date="2014-11-09T00:56:00Z"/>
        </w:rPr>
      </w:pPr>
      <w:ins w:id="2438" w:author="Kelvin Ang" w:date="2014-11-09T12:14:00Z">
        <w:r>
          <w:br/>
        </w:r>
      </w:ins>
      <w:ins w:id="2439" w:author="Lim Wei Jie" w:date="2014-11-09T00:56:00Z">
        <w:r w:rsidR="00336288">
          <w:t xml:space="preserve">Table </w:t>
        </w:r>
      </w:ins>
      <w:ins w:id="2440" w:author="Kelvin Ang" w:date="2014-11-09T10:14:00Z">
        <w:r w:rsidR="00BC6930">
          <w:fldChar w:fldCharType="begin"/>
        </w:r>
        <w:r w:rsidR="00BC6930">
          <w:instrText xml:space="preserve"> SEQ Table \* ARABIC </w:instrText>
        </w:r>
      </w:ins>
      <w:r w:rsidR="00BC6930">
        <w:fldChar w:fldCharType="separate"/>
      </w:r>
      <w:ins w:id="2441" w:author="Kelvin Ang" w:date="2014-11-09T13:30:00Z">
        <w:r w:rsidR="006B4472">
          <w:rPr>
            <w:noProof/>
          </w:rPr>
          <w:t>3</w:t>
        </w:r>
      </w:ins>
      <w:ins w:id="2442" w:author="Kelvin Ang" w:date="2014-11-09T10:14:00Z">
        <w:r w:rsidR="00BC6930">
          <w:fldChar w:fldCharType="end"/>
        </w:r>
      </w:ins>
      <w:ins w:id="2443" w:author="Lim Wei Jie" w:date="2014-11-09T00:56:00Z">
        <w:del w:id="2444" w:author="Kelvin Ang" w:date="2014-11-09T10:14:00Z">
          <w:r w:rsidR="00336288" w:rsidDel="00BC6930">
            <w:fldChar w:fldCharType="begin"/>
          </w:r>
          <w:r w:rsidR="00336288" w:rsidDel="00BC6930">
            <w:delInstrText xml:space="preserve"> SEQ Table \* ARABIC </w:delInstrText>
          </w:r>
          <w:r w:rsidR="00336288" w:rsidDel="00BC6930">
            <w:fldChar w:fldCharType="separate"/>
          </w:r>
          <w:r w:rsidR="00336288" w:rsidDel="00BC6930">
            <w:rPr>
              <w:noProof/>
            </w:rPr>
            <w:delText>3</w:delText>
          </w:r>
          <w:r w:rsidR="00336288" w:rsidDel="00BC6930">
            <w:fldChar w:fldCharType="end"/>
          </w:r>
        </w:del>
        <w:r w:rsidR="00336288">
          <w:t xml:space="preserve"> – </w:t>
        </w:r>
        <w:del w:id="2445" w:author="Kelvin Ang" w:date="2014-11-09T12:13:00Z">
          <w:r w:rsidR="00336288" w:rsidDel="00EB7703">
            <w:delText>Search By Date Examples</w:delText>
          </w:r>
        </w:del>
      </w:ins>
      <w:ins w:id="2446" w:author="Kelvin Ang" w:date="2014-11-09T12:13:00Z">
        <w:r w:rsidR="00984ED4">
          <w:t>Example Search Formats</w:t>
        </w:r>
      </w:ins>
    </w:p>
    <w:p w14:paraId="7811E093" w14:textId="77777777" w:rsidR="00336288" w:rsidRDefault="00336288" w:rsidP="00336288">
      <w:pPr>
        <w:rPr>
          <w:ins w:id="2447" w:author="Lim Wei Jie" w:date="2014-11-09T00:56:00Z"/>
          <w:rFonts w:ascii="Cambria" w:eastAsia="MS Mincho" w:hAnsi="Cambria" w:cs="Consolas"/>
          <w:i/>
        </w:rPr>
      </w:pPr>
      <w:ins w:id="2448" w:author="Lim Wei Jie" w:date="2014-11-09T00:56:00Z">
        <w:r>
          <w:rPr>
            <w:rFonts w:ascii="Cambria" w:eastAsia="MS Mincho" w:hAnsi="Cambria" w:cs="Consolas"/>
            <w:i/>
          </w:rPr>
          <w:br w:type="page"/>
        </w:r>
      </w:ins>
    </w:p>
    <w:p w14:paraId="60E16FC5" w14:textId="75245234" w:rsidR="00336288" w:rsidDel="00844D94" w:rsidRDefault="0040351F" w:rsidP="00336288">
      <w:pPr>
        <w:rPr>
          <w:del w:id="2449" w:author="Kelvin Ang" w:date="2014-11-09T13:31:00Z"/>
          <w:rFonts w:ascii="Cambria" w:eastAsia="MS Mincho" w:hAnsi="Cambria" w:cs="Consolas"/>
        </w:rPr>
      </w:pPr>
      <w:ins w:id="2450" w:author="Kelvin Ang" w:date="2014-11-09T12:15:00Z">
        <w:r w:rsidRPr="0040351F">
          <w:rPr>
            <w:rFonts w:ascii="Cambria" w:eastAsia="MS Mincho" w:hAnsi="Cambria" w:cs="Consolas"/>
            <w:rPrChange w:id="2451" w:author="Kelvin Ang" w:date="2014-11-09T12:15:00Z">
              <w:rPr>
                <w:rFonts w:ascii="Cambria" w:eastAsia="MS Mincho" w:hAnsi="Cambria" w:cs="Consolas"/>
                <w:i/>
              </w:rPr>
            </w:rPrChange>
          </w:rPr>
          <w:lastRenderedPageBreak/>
          <w:t xml:space="preserve">When the user requests to display a hashtag category, </w:t>
        </w:r>
      </w:ins>
      <w:ins w:id="2452" w:author="Lim Wei Jie" w:date="2014-11-09T00:56:00Z">
        <w:del w:id="2453" w:author="Kelvin Ang" w:date="2014-11-09T12:15:00Z">
          <w:r w:rsidR="00336288" w:rsidRPr="0040351F" w:rsidDel="0040351F">
            <w:rPr>
              <w:rFonts w:ascii="Cambria" w:eastAsia="MS Mincho" w:hAnsi="Cambria" w:cs="Consolas"/>
              <w:rPrChange w:id="2454" w:author="Kelvin Ang" w:date="2014-11-09T12:15:00Z">
                <w:rPr>
                  <w:rFonts w:ascii="Cambria" w:eastAsia="MS Mincho" w:hAnsi="Cambria" w:cs="Consolas"/>
                  <w:i/>
                </w:rPr>
              </w:rPrChange>
            </w:rPr>
            <w:delText>TaskManager</w:delText>
          </w:r>
        </w:del>
        <w:del w:id="2455" w:author="Kelvin Ang" w:date="2014-11-09T12:14:00Z">
          <w:r w:rsidR="00336288" w:rsidRPr="0040351F" w:rsidDel="0040351F">
            <w:rPr>
              <w:rFonts w:ascii="Cambria" w:eastAsia="MS Mincho" w:hAnsi="Cambria" w:cs="Consolas"/>
              <w:rPrChange w:id="2456" w:author="Kelvin Ang" w:date="2014-11-09T12:15:00Z">
                <w:rPr>
                  <w:rFonts w:ascii="Cambria" w:eastAsia="MS Mincho" w:hAnsi="Cambria" w:cs="Consolas"/>
                  <w:i/>
                </w:rPr>
              </w:rPrChange>
            </w:rPr>
            <w:delText xml:space="preserve">Actual </w:delText>
          </w:r>
        </w:del>
        <w:del w:id="2457" w:author="Kelvin Ang" w:date="2014-11-09T12:15:00Z">
          <w:r w:rsidR="00336288" w:rsidRPr="0040351F" w:rsidDel="0040351F">
            <w:rPr>
              <w:rFonts w:ascii="Cambria" w:eastAsia="MS Mincho" w:hAnsi="Cambria" w:cs="Consolas"/>
            </w:rPr>
            <w:delText>calls</w:delText>
          </w:r>
          <w:r w:rsidR="00336288" w:rsidRPr="0040351F" w:rsidDel="0040351F">
            <w:rPr>
              <w:rFonts w:ascii="Cambria" w:eastAsia="MS Mincho" w:hAnsi="Cambria" w:cs="Times New Roman"/>
            </w:rPr>
            <w:delText xml:space="preserve"> </w:delText>
          </w:r>
        </w:del>
      </w:ins>
      <w:ins w:id="2458" w:author="Kelvin Ang" w:date="2014-11-09T12:15:00Z">
        <w:r w:rsidRPr="0040351F">
          <w:rPr>
            <w:rFonts w:ascii="Cambria" w:eastAsia="MS Mincho" w:hAnsi="Cambria" w:cs="Consolas"/>
            <w:rPrChange w:id="2459" w:author="Kelvin Ang" w:date="2014-11-09T12:15:00Z">
              <w:rPr>
                <w:rFonts w:ascii="Cambria" w:eastAsia="MS Mincho" w:hAnsi="Cambria" w:cs="Consolas"/>
                <w:i/>
              </w:rPr>
            </w:rPrChange>
          </w:rPr>
          <w:t>the</w:t>
        </w:r>
        <w:r>
          <w:rPr>
            <w:rFonts w:ascii="Cambria" w:eastAsia="MS Mincho" w:hAnsi="Cambria" w:cs="Consolas"/>
            <w:i/>
          </w:rPr>
          <w:t xml:space="preserve"> </w:t>
        </w:r>
      </w:ins>
      <w:ins w:id="2460" w:author="Lim Wei Jie" w:date="2014-11-09T00:56:00Z">
        <w:r w:rsidR="00336288">
          <w:rPr>
            <w:rFonts w:ascii="Consolas" w:eastAsia="MS Mincho" w:hAnsi="Consolas" w:cs="Consolas"/>
            <w:sz w:val="20"/>
            <w:szCs w:val="20"/>
          </w:rPr>
          <w:t>searchByHashtag(List&lt;Task&gt; list, String hashtag)</w:t>
        </w:r>
        <w:r w:rsidR="00336288">
          <w:rPr>
            <w:rFonts w:ascii="Cambria" w:eastAsia="MS Mincho" w:hAnsi="Cambria" w:cs="Consolas"/>
          </w:rPr>
          <w:t xml:space="preserve"> method </w:t>
        </w:r>
        <w:del w:id="2461" w:author="Kelvin Ang" w:date="2014-11-09T12:15:00Z">
          <w:r w:rsidR="00336288" w:rsidDel="0040351F">
            <w:rPr>
              <w:rFonts w:ascii="Cambria" w:eastAsia="MS Mincho" w:hAnsi="Cambria" w:cs="Times New Roman"/>
            </w:rPr>
            <w:delText>if the user keys in a hashtag category</w:delText>
          </w:r>
        </w:del>
      </w:ins>
      <w:ins w:id="2462" w:author="Kelvin Ang" w:date="2014-11-09T12:15:00Z">
        <w:r>
          <w:rPr>
            <w:rFonts w:ascii="Cambria" w:eastAsia="MS Mincho" w:hAnsi="Cambria" w:cs="Times New Roman"/>
          </w:rPr>
          <w:t xml:space="preserve">is </w:t>
        </w:r>
      </w:ins>
      <w:ins w:id="2463" w:author="Kelvin Ang" w:date="2014-11-09T12:16:00Z">
        <w:r>
          <w:rPr>
            <w:rFonts w:ascii="Cambria" w:eastAsia="MS Mincho" w:hAnsi="Cambria" w:cs="Times New Roman"/>
          </w:rPr>
          <w:t>used</w:t>
        </w:r>
      </w:ins>
      <w:ins w:id="2464" w:author="Lim Wei Jie" w:date="2014-11-09T00:56:00Z">
        <w:r w:rsidR="00336288">
          <w:rPr>
            <w:rFonts w:ascii="Cambria" w:eastAsia="MS Mincho" w:hAnsi="Cambria" w:cs="Consolas"/>
          </w:rPr>
          <w:t xml:space="preserve">. </w:t>
        </w:r>
        <w:r w:rsidR="00336288">
          <w:rPr>
            <w:rFonts w:ascii="Cambria" w:eastAsia="MS Mincho" w:hAnsi="Cambria" w:cs="Consolas"/>
            <w:i/>
          </w:rPr>
          <w:t>ListProcessor</w:t>
        </w:r>
      </w:ins>
      <w:ins w:id="2465" w:author="Kelvin Ang" w:date="2014-11-09T12:16:00Z">
        <w:r>
          <w:rPr>
            <w:rFonts w:ascii="Cambria" w:eastAsia="MS Mincho" w:hAnsi="Cambria" w:cs="Consolas"/>
            <w:i/>
          </w:rPr>
          <w:t xml:space="preserve"> </w:t>
        </w:r>
      </w:ins>
      <w:ins w:id="2466" w:author="Lim Wei Jie" w:date="2014-11-09T00:56:00Z">
        <w:del w:id="2467" w:author="Kelvin Ang" w:date="2014-11-09T12:16:00Z">
          <w:r w:rsidR="00336288" w:rsidDel="0040351F">
            <w:rPr>
              <w:rFonts w:ascii="Cambria" w:eastAsia="MS Mincho" w:hAnsi="Cambria" w:cs="Consolas"/>
              <w:i/>
            </w:rPr>
            <w:delText>Actual</w:delText>
          </w:r>
          <w:r w:rsidR="00336288" w:rsidDel="0040351F">
            <w:rPr>
              <w:rFonts w:ascii="Cambria" w:eastAsia="MS Mincho" w:hAnsi="Cambria" w:cs="Consolas"/>
            </w:rPr>
            <w:delText xml:space="preserve"> </w:delText>
          </w:r>
        </w:del>
        <w:del w:id="2468" w:author="Kelvin Ang" w:date="2014-11-09T12:33:00Z">
          <w:r w:rsidR="00336288" w:rsidDel="00717E48">
            <w:rPr>
              <w:rFonts w:ascii="Cambria" w:eastAsia="MS Mincho" w:hAnsi="Cambria" w:cs="Consolas"/>
            </w:rPr>
            <w:delText xml:space="preserve">will </w:delText>
          </w:r>
        </w:del>
        <w:del w:id="2469" w:author="Kelvin Ang" w:date="2014-11-09T12:16:00Z">
          <w:r w:rsidR="00336288" w:rsidDel="0040351F">
            <w:rPr>
              <w:rFonts w:ascii="Cambria" w:eastAsia="MS Mincho" w:hAnsi="Cambria" w:cs="Consolas"/>
            </w:rPr>
            <w:delText xml:space="preserve">either </w:delText>
          </w:r>
        </w:del>
        <w:r w:rsidR="00336288">
          <w:rPr>
            <w:rFonts w:ascii="Cambria" w:eastAsia="MS Mincho" w:hAnsi="Cambria" w:cs="Consolas"/>
          </w:rPr>
          <w:t>return</w:t>
        </w:r>
      </w:ins>
      <w:ins w:id="2470" w:author="Kelvin Ang" w:date="2014-11-09T12:33:00Z">
        <w:r w:rsidR="00717E48">
          <w:rPr>
            <w:rFonts w:ascii="Cambria" w:eastAsia="MS Mincho" w:hAnsi="Cambria" w:cs="Consolas"/>
          </w:rPr>
          <w:t>s</w:t>
        </w:r>
      </w:ins>
      <w:ins w:id="2471" w:author="Lim Wei Jie" w:date="2014-11-09T00:56:00Z">
        <w:r w:rsidR="00336288">
          <w:rPr>
            <w:rFonts w:ascii="Cambria" w:eastAsia="MS Mincho" w:hAnsi="Cambria" w:cs="Consolas"/>
          </w:rPr>
          <w:t xml:space="preserve"> a list of </w:t>
        </w:r>
        <w:r w:rsidR="00336288" w:rsidRPr="0040351F">
          <w:rPr>
            <w:rFonts w:ascii="Cambria" w:eastAsia="MS Mincho" w:hAnsi="Cambria" w:cs="Consolas"/>
            <w:i/>
            <w:rPrChange w:id="2472" w:author="Kelvin Ang" w:date="2014-11-09T12:16:00Z">
              <w:rPr>
                <w:rFonts w:ascii="Cambria" w:eastAsia="MS Mincho" w:hAnsi="Cambria" w:cs="Consolas"/>
              </w:rPr>
            </w:rPrChange>
          </w:rPr>
          <w:t>Tasks</w:t>
        </w:r>
        <w:r w:rsidR="00336288">
          <w:rPr>
            <w:rFonts w:ascii="Cambria" w:eastAsia="MS Mincho" w:hAnsi="Cambria" w:cs="Consolas"/>
          </w:rPr>
          <w:t xml:space="preserve"> with the specified hashtag if it is a custom hashtag, or a list of </w:t>
        </w:r>
        <w:r w:rsidR="00336288" w:rsidRPr="0040351F">
          <w:rPr>
            <w:rFonts w:ascii="Cambria" w:eastAsia="MS Mincho" w:hAnsi="Cambria" w:cs="Consolas"/>
            <w:i/>
            <w:rPrChange w:id="2473" w:author="Kelvin Ang" w:date="2014-11-09T12:16:00Z">
              <w:rPr>
                <w:rFonts w:ascii="Cambria" w:eastAsia="MS Mincho" w:hAnsi="Cambria" w:cs="Consolas"/>
              </w:rPr>
            </w:rPrChange>
          </w:rPr>
          <w:t>Tasks</w:t>
        </w:r>
        <w:r w:rsidR="00336288">
          <w:rPr>
            <w:rFonts w:ascii="Cambria" w:eastAsia="MS Mincho" w:hAnsi="Cambria" w:cs="Consolas"/>
          </w:rPr>
          <w:t xml:space="preserve"> within the specified category if it is a default hashtag.</w:t>
        </w:r>
      </w:ins>
    </w:p>
    <w:p w14:paraId="1CBA4007" w14:textId="77777777" w:rsidR="00844D94" w:rsidRDefault="00844D94" w:rsidP="00336288">
      <w:pPr>
        <w:rPr>
          <w:ins w:id="2474" w:author="Kelvin Ang" w:date="2014-11-09T13:31:00Z"/>
          <w:rFonts w:ascii="Cambria" w:eastAsia="MS Mincho" w:hAnsi="Cambria" w:cs="Times New Roman"/>
        </w:rPr>
      </w:pPr>
    </w:p>
    <w:p w14:paraId="4389D46C" w14:textId="24B2F58D" w:rsidR="00336288" w:rsidRDefault="00844D94" w:rsidP="00336288">
      <w:pPr>
        <w:rPr>
          <w:ins w:id="2475" w:author="Lim Wei Jie" w:date="2014-11-09T00:56:00Z"/>
          <w:rFonts w:ascii="Cambria" w:eastAsia="MS Mincho" w:hAnsi="Cambria" w:cs="Times New Roman"/>
        </w:rPr>
      </w:pPr>
      <w:ins w:id="2476" w:author="Kelvin Ang" w:date="2014-11-09T13:31:00Z">
        <w:r w:rsidRPr="00844D94">
          <w:rPr>
            <w:rFonts w:ascii="Cambria" w:eastAsia="MS Mincho" w:hAnsi="Cambria" w:cs="Times New Roman"/>
            <w:b/>
            <w:rPrChange w:id="2477" w:author="Kelvin Ang" w:date="2014-11-09T13:31:00Z">
              <w:rPr>
                <w:rFonts w:ascii="Cambria" w:eastAsia="MS Mincho" w:hAnsi="Cambria" w:cs="Times New Roman"/>
              </w:rPr>
            </w:rPrChange>
          </w:rPr>
          <w:t>Table 4</w:t>
        </w:r>
        <w:r>
          <w:rPr>
            <w:rFonts w:ascii="Cambria" w:eastAsia="MS Mincho" w:hAnsi="Cambria" w:cs="Times New Roman"/>
          </w:rPr>
          <w:t xml:space="preserve"> </w:t>
        </w:r>
      </w:ins>
      <w:ins w:id="2478" w:author="Lim Wei Jie" w:date="2014-11-09T00:56:00Z">
        <w:del w:id="2479" w:author="Kelvin Ang" w:date="2014-11-09T13:31:00Z">
          <w:r w:rsidR="00336288" w:rsidDel="00844D94">
            <w:rPr>
              <w:rFonts w:ascii="Cambria" w:eastAsia="MS Mincho" w:hAnsi="Cambria" w:cs="Times New Roman"/>
            </w:rPr>
            <w:delText xml:space="preserve">The table below </w:delText>
          </w:r>
        </w:del>
        <w:r w:rsidR="00336288">
          <w:rPr>
            <w:rFonts w:ascii="Cambria" w:eastAsia="MS Mincho" w:hAnsi="Cambria" w:cs="Times New Roman"/>
          </w:rPr>
          <w:t xml:space="preserve">lists the default hashtags used in Task Catalyst. </w:t>
        </w:r>
      </w:ins>
    </w:p>
    <w:tbl>
      <w:tblPr>
        <w:tblStyle w:val="GridTable4-Accent51"/>
        <w:tblW w:w="0" w:type="auto"/>
        <w:tblLook w:val="04A0" w:firstRow="1" w:lastRow="0" w:firstColumn="1" w:lastColumn="0" w:noHBand="0" w:noVBand="1"/>
        <w:tblPrChange w:id="2480" w:author="Kelvin Ang" w:date="2014-11-09T12:16:00Z">
          <w:tblPr>
            <w:tblStyle w:val="GridTable4-Accent51"/>
            <w:tblW w:w="0" w:type="auto"/>
            <w:tblLook w:val="04A0" w:firstRow="1" w:lastRow="0" w:firstColumn="1" w:lastColumn="0" w:noHBand="0" w:noVBand="1"/>
          </w:tblPr>
        </w:tblPrChange>
      </w:tblPr>
      <w:tblGrid>
        <w:gridCol w:w="2178"/>
        <w:gridCol w:w="7172"/>
        <w:tblGridChange w:id="2481">
          <w:tblGrid>
            <w:gridCol w:w="2065"/>
            <w:gridCol w:w="7285"/>
          </w:tblGrid>
        </w:tblGridChange>
      </w:tblGrid>
      <w:tr w:rsidR="00336288" w14:paraId="004D33B1" w14:textId="77777777" w:rsidTr="00CD0B80">
        <w:trPr>
          <w:cnfStyle w:val="100000000000" w:firstRow="1" w:lastRow="0" w:firstColumn="0" w:lastColumn="0" w:oddVBand="0" w:evenVBand="0" w:oddHBand="0" w:evenHBand="0" w:firstRowFirstColumn="0" w:firstRowLastColumn="0" w:lastRowFirstColumn="0" w:lastRowLastColumn="0"/>
          <w:ins w:id="2482"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hideMark/>
            <w:tcPrChange w:id="2483" w:author="Kelvin Ang" w:date="2014-11-09T12:16:00Z">
              <w:tcPr>
                <w:tcW w:w="2065" w:type="dxa"/>
                <w:hideMark/>
              </w:tcPr>
            </w:tcPrChange>
          </w:tcPr>
          <w:p w14:paraId="19A716BE" w14:textId="77777777" w:rsidR="00336288" w:rsidRDefault="00336288">
            <w:pPr>
              <w:cnfStyle w:val="101000000000" w:firstRow="1" w:lastRow="0" w:firstColumn="1" w:lastColumn="0" w:oddVBand="0" w:evenVBand="0" w:oddHBand="0" w:evenHBand="0" w:firstRowFirstColumn="0" w:firstRowLastColumn="0" w:lastRowFirstColumn="0" w:lastRowLastColumn="0"/>
              <w:rPr>
                <w:ins w:id="2484" w:author="Lim Wei Jie" w:date="2014-11-09T00:56:00Z"/>
                <w:rFonts w:ascii="Cambria" w:hAnsi="Cambria" w:cs="Times New Roman"/>
              </w:rPr>
            </w:pPr>
            <w:ins w:id="2485" w:author="Lim Wei Jie" w:date="2014-11-09T00:56:00Z">
              <w:r>
                <w:rPr>
                  <w:rFonts w:ascii="Cambria" w:hAnsi="Cambria" w:cs="Times New Roman"/>
                </w:rPr>
                <w:t>Default Hashtag</w:t>
              </w:r>
            </w:ins>
          </w:p>
        </w:tc>
        <w:tc>
          <w:tcPr>
            <w:tcW w:w="7172" w:type="dxa"/>
            <w:hideMark/>
            <w:tcPrChange w:id="2486" w:author="Kelvin Ang" w:date="2014-11-09T12:16:00Z">
              <w:tcPr>
                <w:tcW w:w="7285" w:type="dxa"/>
                <w:hideMark/>
              </w:tcPr>
            </w:tcPrChange>
          </w:tcPr>
          <w:p w14:paraId="3A2032E4" w14:textId="77777777" w:rsidR="00336288" w:rsidRDefault="00336288">
            <w:pPr>
              <w:cnfStyle w:val="100000000000" w:firstRow="1" w:lastRow="0" w:firstColumn="0" w:lastColumn="0" w:oddVBand="0" w:evenVBand="0" w:oddHBand="0" w:evenHBand="0" w:firstRowFirstColumn="0" w:firstRowLastColumn="0" w:lastRowFirstColumn="0" w:lastRowLastColumn="0"/>
              <w:rPr>
                <w:ins w:id="2487" w:author="Lim Wei Jie" w:date="2014-11-09T00:56:00Z"/>
                <w:rFonts w:ascii="Cambria" w:hAnsi="Cambria" w:cs="Times New Roman"/>
              </w:rPr>
            </w:pPr>
            <w:ins w:id="2488" w:author="Lim Wei Jie" w:date="2014-11-09T00:56:00Z">
              <w:r>
                <w:rPr>
                  <w:rFonts w:ascii="Cambria" w:hAnsi="Cambria" w:cs="Times New Roman"/>
                </w:rPr>
                <w:t>Description of the list returned</w:t>
              </w:r>
            </w:ins>
          </w:p>
        </w:tc>
      </w:tr>
      <w:tr w:rsidR="00336288" w14:paraId="7C0EC8E9" w14:textId="77777777" w:rsidTr="00CD0B80">
        <w:trPr>
          <w:cnfStyle w:val="000000100000" w:firstRow="0" w:lastRow="0" w:firstColumn="0" w:lastColumn="0" w:oddVBand="0" w:evenVBand="0" w:oddHBand="1" w:evenHBand="0" w:firstRowFirstColumn="0" w:firstRowLastColumn="0" w:lastRowFirstColumn="0" w:lastRowLastColumn="0"/>
          <w:ins w:id="2489"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90"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CC4BF21"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491" w:author="Lim Wei Jie" w:date="2014-11-09T00:56:00Z"/>
                <w:rFonts w:ascii="Cambria" w:hAnsi="Cambria" w:cs="Times New Roman"/>
              </w:rPr>
            </w:pPr>
            <w:ins w:id="2492" w:author="Lim Wei Jie" w:date="2014-11-09T00:56:00Z">
              <w:r>
                <w:rPr>
                  <w:rFonts w:ascii="Cambria" w:hAnsi="Cambria" w:cs="Times New Roman"/>
                </w:rPr>
                <w:t>#all (All)</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493"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2E526D1" w14:textId="032C2727" w:rsidR="00336288" w:rsidRDefault="00336288">
            <w:pPr>
              <w:cnfStyle w:val="000000100000" w:firstRow="0" w:lastRow="0" w:firstColumn="0" w:lastColumn="0" w:oddVBand="0" w:evenVBand="0" w:oddHBand="1" w:evenHBand="0" w:firstRowFirstColumn="0" w:firstRowLastColumn="0" w:lastRowFirstColumn="0" w:lastRowLastColumn="0"/>
              <w:rPr>
                <w:ins w:id="2494" w:author="Lim Wei Jie" w:date="2014-11-09T00:56:00Z"/>
                <w:rFonts w:ascii="Cambria" w:hAnsi="Cambria" w:cs="Times New Roman"/>
              </w:rPr>
            </w:pPr>
            <w:ins w:id="2495" w:author="Lim Wei Jie" w:date="2014-11-09T00:56:00Z">
              <w:r>
                <w:rPr>
                  <w:rFonts w:ascii="Cambria" w:hAnsi="Cambria" w:cs="Times New Roman"/>
                </w:rPr>
                <w:t xml:space="preserve">Returns a list of </w:t>
              </w:r>
              <w:del w:id="2496" w:author="Kelvin Ang" w:date="2014-11-09T12:39:00Z">
                <w:r w:rsidRPr="008A2959" w:rsidDel="008A2959">
                  <w:rPr>
                    <w:rFonts w:ascii="Cambria" w:hAnsi="Cambria" w:cs="Times New Roman"/>
                    <w:i/>
                    <w:rPrChange w:id="2497" w:author="Kelvin Ang" w:date="2014-11-09T12:39:00Z">
                      <w:rPr>
                        <w:rFonts w:ascii="Cambria" w:hAnsi="Cambria" w:cs="Times New Roman"/>
                      </w:rPr>
                    </w:rPrChange>
                  </w:rPr>
                  <w:delText>t</w:delText>
                </w:r>
              </w:del>
            </w:ins>
            <w:ins w:id="2498" w:author="Kelvin Ang" w:date="2014-11-09T12:39:00Z">
              <w:r w:rsidR="008A2959" w:rsidRPr="008A2959">
                <w:rPr>
                  <w:rFonts w:ascii="Cambria" w:hAnsi="Cambria" w:cs="Times New Roman"/>
                  <w:i/>
                  <w:rPrChange w:id="2499" w:author="Kelvin Ang" w:date="2014-11-09T12:39:00Z">
                    <w:rPr>
                      <w:rFonts w:ascii="Cambria" w:hAnsi="Cambria" w:cs="Times New Roman"/>
                    </w:rPr>
                  </w:rPrChange>
                </w:rPr>
                <w:t>T</w:t>
              </w:r>
            </w:ins>
            <w:ins w:id="2500" w:author="Lim Wei Jie" w:date="2014-11-09T00:56:00Z">
              <w:r w:rsidRPr="008A2959">
                <w:rPr>
                  <w:rFonts w:ascii="Cambria" w:hAnsi="Cambria" w:cs="Times New Roman"/>
                  <w:i/>
                  <w:rPrChange w:id="2501" w:author="Kelvin Ang" w:date="2014-11-09T12:39:00Z">
                    <w:rPr>
                      <w:rFonts w:ascii="Cambria" w:hAnsi="Cambria" w:cs="Times New Roman"/>
                    </w:rPr>
                  </w:rPrChange>
                </w:rPr>
                <w:t>asks</w:t>
              </w:r>
              <w:r>
                <w:rPr>
                  <w:rFonts w:ascii="Cambria" w:hAnsi="Cambria" w:cs="Times New Roman"/>
                </w:rPr>
                <w:t xml:space="preserve"> which are not completed. </w:t>
              </w:r>
            </w:ins>
          </w:p>
        </w:tc>
      </w:tr>
      <w:tr w:rsidR="00336288" w14:paraId="1BCEB7F8" w14:textId="77777777" w:rsidTr="00CD0B80">
        <w:trPr>
          <w:ins w:id="2502"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03"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E3E7A32" w14:textId="77777777" w:rsidR="00336288" w:rsidRDefault="00336288">
            <w:pPr>
              <w:rPr>
                <w:ins w:id="2504" w:author="Lim Wei Jie" w:date="2014-11-09T00:56:00Z"/>
                <w:rFonts w:ascii="Cambria" w:hAnsi="Cambria" w:cs="Times New Roman"/>
              </w:rPr>
            </w:pPr>
            <w:ins w:id="2505" w:author="Lim Wei Jie" w:date="2014-11-09T00:56:00Z">
              <w:r>
                <w:rPr>
                  <w:rFonts w:ascii="Cambria" w:hAnsi="Cambria" w:cs="Times New Roman"/>
                </w:rPr>
                <w:t>#pri (Priority)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06"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DE2AB34" w14:textId="4FE6C362" w:rsidR="00336288" w:rsidRDefault="00336288">
            <w:pPr>
              <w:cnfStyle w:val="000000000000" w:firstRow="0" w:lastRow="0" w:firstColumn="0" w:lastColumn="0" w:oddVBand="0" w:evenVBand="0" w:oddHBand="0" w:evenHBand="0" w:firstRowFirstColumn="0" w:firstRowLastColumn="0" w:lastRowFirstColumn="0" w:lastRowLastColumn="0"/>
              <w:rPr>
                <w:ins w:id="2507" w:author="Lim Wei Jie" w:date="2014-11-09T00:56:00Z"/>
                <w:rFonts w:ascii="Cambria" w:hAnsi="Cambria" w:cs="Times New Roman"/>
              </w:rPr>
            </w:pPr>
            <w:ins w:id="2508" w:author="Lim Wei Jie" w:date="2014-11-09T00:56:00Z">
              <w:r>
                <w:rPr>
                  <w:rFonts w:ascii="Cambria" w:hAnsi="Cambria" w:cs="Times New Roman"/>
                </w:rPr>
                <w:t xml:space="preserve">Returns a list of </w:t>
              </w:r>
            </w:ins>
            <w:ins w:id="2509" w:author="Kelvin Ang" w:date="2014-11-09T12:39:00Z">
              <w:r w:rsidR="008A2959" w:rsidRPr="008A2959">
                <w:rPr>
                  <w:rFonts w:ascii="Cambria" w:hAnsi="Cambria" w:cs="Times New Roman"/>
                  <w:i/>
                  <w:rPrChange w:id="2510" w:author="Kelvin Ang" w:date="2014-11-09T12:39:00Z">
                    <w:rPr>
                      <w:rFonts w:ascii="Cambria" w:hAnsi="Cambria" w:cs="Times New Roman"/>
                    </w:rPr>
                  </w:rPrChange>
                </w:rPr>
                <w:t>T</w:t>
              </w:r>
            </w:ins>
            <w:ins w:id="2511" w:author="Lim Wei Jie" w:date="2014-11-09T00:56:00Z">
              <w:del w:id="2512" w:author="Kelvin Ang" w:date="2014-11-09T12:39:00Z">
                <w:r w:rsidRPr="008A2959" w:rsidDel="008A2959">
                  <w:rPr>
                    <w:rFonts w:ascii="Cambria" w:hAnsi="Cambria" w:cs="Times New Roman"/>
                    <w:i/>
                    <w:rPrChange w:id="2513" w:author="Kelvin Ang" w:date="2014-11-09T12:39:00Z">
                      <w:rPr>
                        <w:rFonts w:ascii="Cambria" w:hAnsi="Cambria" w:cs="Times New Roman"/>
                      </w:rPr>
                    </w:rPrChange>
                  </w:rPr>
                  <w:delText>t</w:delText>
                </w:r>
              </w:del>
              <w:r w:rsidRPr="008A2959">
                <w:rPr>
                  <w:rFonts w:ascii="Cambria" w:hAnsi="Cambria" w:cs="Times New Roman"/>
                  <w:i/>
                  <w:rPrChange w:id="2514" w:author="Kelvin Ang" w:date="2014-11-09T12:39:00Z">
                    <w:rPr>
                      <w:rFonts w:ascii="Cambria" w:hAnsi="Cambria" w:cs="Times New Roman"/>
                    </w:rPr>
                  </w:rPrChange>
                </w:rPr>
                <w:t>asks</w:t>
              </w:r>
              <w:r>
                <w:rPr>
                  <w:rFonts w:ascii="Cambria" w:hAnsi="Cambria" w:cs="Times New Roman"/>
                </w:rPr>
                <w:t xml:space="preserve"> which are marked as priority. </w:t>
              </w:r>
            </w:ins>
          </w:p>
        </w:tc>
      </w:tr>
      <w:tr w:rsidR="00336288" w14:paraId="7B74F66A" w14:textId="77777777" w:rsidTr="00CD0B80">
        <w:trPr>
          <w:cnfStyle w:val="000000100000" w:firstRow="0" w:lastRow="0" w:firstColumn="0" w:lastColumn="0" w:oddVBand="0" w:evenVBand="0" w:oddHBand="1" w:evenHBand="0" w:firstRowFirstColumn="0" w:firstRowLastColumn="0" w:lastRowFirstColumn="0" w:lastRowLastColumn="0"/>
          <w:ins w:id="2515"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16"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47462E8"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517" w:author="Lim Wei Jie" w:date="2014-11-09T00:56:00Z"/>
                <w:rFonts w:ascii="Cambria" w:hAnsi="Cambria" w:cs="Times New Roman"/>
              </w:rPr>
            </w:pPr>
            <w:ins w:id="2518" w:author="Lim Wei Jie" w:date="2014-11-09T00:56:00Z">
              <w:r>
                <w:rPr>
                  <w:rFonts w:ascii="Cambria" w:hAnsi="Cambria" w:cs="Times New Roman"/>
                </w:rPr>
                <w:t>#ovd (Overdue)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19"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0358DD" w14:textId="62E253A1" w:rsidR="00336288" w:rsidRDefault="00336288">
            <w:pPr>
              <w:cnfStyle w:val="000000100000" w:firstRow="0" w:lastRow="0" w:firstColumn="0" w:lastColumn="0" w:oddVBand="0" w:evenVBand="0" w:oddHBand="1" w:evenHBand="0" w:firstRowFirstColumn="0" w:firstRowLastColumn="0" w:lastRowFirstColumn="0" w:lastRowLastColumn="0"/>
              <w:rPr>
                <w:ins w:id="2520" w:author="Lim Wei Jie" w:date="2014-11-09T00:56:00Z"/>
                <w:rFonts w:ascii="Cambria" w:hAnsi="Cambria" w:cs="Times New Roman"/>
              </w:rPr>
            </w:pPr>
            <w:ins w:id="2521" w:author="Lim Wei Jie" w:date="2014-11-09T00:56:00Z">
              <w:r>
                <w:rPr>
                  <w:rFonts w:ascii="Cambria" w:hAnsi="Cambria" w:cs="Times New Roman"/>
                </w:rPr>
                <w:t xml:space="preserve">Returns a list of </w:t>
              </w:r>
            </w:ins>
            <w:ins w:id="2522" w:author="Kelvin Ang" w:date="2014-11-09T12:39:00Z">
              <w:r w:rsidR="008A2959" w:rsidRPr="008A2959">
                <w:rPr>
                  <w:rFonts w:ascii="Cambria" w:hAnsi="Cambria" w:cs="Times New Roman"/>
                  <w:i/>
                  <w:rPrChange w:id="2523" w:author="Kelvin Ang" w:date="2014-11-09T12:39:00Z">
                    <w:rPr>
                      <w:rFonts w:ascii="Cambria" w:hAnsi="Cambria" w:cs="Times New Roman"/>
                    </w:rPr>
                  </w:rPrChange>
                </w:rPr>
                <w:t>T</w:t>
              </w:r>
            </w:ins>
            <w:ins w:id="2524" w:author="Lim Wei Jie" w:date="2014-11-09T00:56:00Z">
              <w:del w:id="2525" w:author="Kelvin Ang" w:date="2014-11-09T12:39:00Z">
                <w:r w:rsidRPr="008A2959" w:rsidDel="008A2959">
                  <w:rPr>
                    <w:rFonts w:ascii="Cambria" w:hAnsi="Cambria" w:cs="Times New Roman"/>
                    <w:i/>
                    <w:rPrChange w:id="2526" w:author="Kelvin Ang" w:date="2014-11-09T12:39:00Z">
                      <w:rPr>
                        <w:rFonts w:ascii="Cambria" w:hAnsi="Cambria" w:cs="Times New Roman"/>
                      </w:rPr>
                    </w:rPrChange>
                  </w:rPr>
                  <w:delText>t</w:delText>
                </w:r>
              </w:del>
              <w:r w:rsidRPr="008A2959">
                <w:rPr>
                  <w:rFonts w:ascii="Cambria" w:hAnsi="Cambria" w:cs="Times New Roman"/>
                  <w:i/>
                  <w:rPrChange w:id="2527" w:author="Kelvin Ang" w:date="2014-11-09T12:39:00Z">
                    <w:rPr>
                      <w:rFonts w:ascii="Cambria" w:hAnsi="Cambria" w:cs="Times New Roman"/>
                    </w:rPr>
                  </w:rPrChange>
                </w:rPr>
                <w:t>asks</w:t>
              </w:r>
              <w:r>
                <w:rPr>
                  <w:rFonts w:ascii="Cambria" w:hAnsi="Cambria" w:cs="Times New Roman"/>
                </w:rPr>
                <w:t xml:space="preserve"> which are overdue.</w:t>
              </w:r>
            </w:ins>
          </w:p>
        </w:tc>
      </w:tr>
      <w:tr w:rsidR="00336288" w14:paraId="1A7EFD00" w14:textId="77777777" w:rsidTr="00CD0B80">
        <w:trPr>
          <w:ins w:id="2528"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29"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11E426F" w14:textId="77777777" w:rsidR="00336288" w:rsidRDefault="00336288">
            <w:pPr>
              <w:rPr>
                <w:ins w:id="2530" w:author="Lim Wei Jie" w:date="2014-11-09T00:56:00Z"/>
                <w:rFonts w:ascii="Cambria" w:hAnsi="Cambria" w:cs="Times New Roman"/>
              </w:rPr>
            </w:pPr>
            <w:ins w:id="2531" w:author="Lim Wei Jie" w:date="2014-11-09T00:56:00Z">
              <w:r>
                <w:rPr>
                  <w:rFonts w:ascii="Cambria" w:hAnsi="Cambria" w:cs="Times New Roman"/>
                </w:rPr>
                <w:t>#tdy (Today)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32"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0E774F8" w14:textId="1FAF2DD8" w:rsidR="00336288" w:rsidRDefault="00336288">
            <w:pPr>
              <w:cnfStyle w:val="000000000000" w:firstRow="0" w:lastRow="0" w:firstColumn="0" w:lastColumn="0" w:oddVBand="0" w:evenVBand="0" w:oddHBand="0" w:evenHBand="0" w:firstRowFirstColumn="0" w:firstRowLastColumn="0" w:lastRowFirstColumn="0" w:lastRowLastColumn="0"/>
              <w:rPr>
                <w:ins w:id="2533" w:author="Lim Wei Jie" w:date="2014-11-09T00:56:00Z"/>
                <w:rFonts w:ascii="Cambria" w:hAnsi="Cambria" w:cs="Times New Roman"/>
              </w:rPr>
            </w:pPr>
            <w:ins w:id="2534" w:author="Lim Wei Jie" w:date="2014-11-09T00:56:00Z">
              <w:r>
                <w:rPr>
                  <w:rFonts w:ascii="Cambria" w:hAnsi="Cambria" w:cs="Times New Roman"/>
                </w:rPr>
                <w:t xml:space="preserve">Returns a list of </w:t>
              </w:r>
            </w:ins>
            <w:ins w:id="2535" w:author="Kelvin Ang" w:date="2014-11-09T12:39:00Z">
              <w:r w:rsidR="008A2959" w:rsidRPr="008A2959">
                <w:rPr>
                  <w:rFonts w:ascii="Cambria" w:hAnsi="Cambria" w:cs="Times New Roman"/>
                  <w:i/>
                  <w:rPrChange w:id="2536" w:author="Kelvin Ang" w:date="2014-11-09T12:39:00Z">
                    <w:rPr>
                      <w:rFonts w:ascii="Cambria" w:hAnsi="Cambria" w:cs="Times New Roman"/>
                    </w:rPr>
                  </w:rPrChange>
                </w:rPr>
                <w:t>T</w:t>
              </w:r>
            </w:ins>
            <w:ins w:id="2537" w:author="Lim Wei Jie" w:date="2014-11-09T00:56:00Z">
              <w:del w:id="2538" w:author="Kelvin Ang" w:date="2014-11-09T12:39:00Z">
                <w:r w:rsidRPr="008A2959" w:rsidDel="008A2959">
                  <w:rPr>
                    <w:rFonts w:ascii="Cambria" w:hAnsi="Cambria" w:cs="Times New Roman"/>
                    <w:i/>
                    <w:rPrChange w:id="2539" w:author="Kelvin Ang" w:date="2014-11-09T12:39:00Z">
                      <w:rPr>
                        <w:rFonts w:ascii="Cambria" w:hAnsi="Cambria" w:cs="Times New Roman"/>
                      </w:rPr>
                    </w:rPrChange>
                  </w:rPr>
                  <w:delText>t</w:delText>
                </w:r>
              </w:del>
              <w:r w:rsidRPr="008A2959">
                <w:rPr>
                  <w:rFonts w:ascii="Cambria" w:hAnsi="Cambria" w:cs="Times New Roman"/>
                  <w:i/>
                  <w:rPrChange w:id="2540" w:author="Kelvin Ang" w:date="2014-11-09T12:39:00Z">
                    <w:rPr>
                      <w:rFonts w:ascii="Cambria" w:hAnsi="Cambria" w:cs="Times New Roman"/>
                    </w:rPr>
                  </w:rPrChange>
                </w:rPr>
                <w:t>asks</w:t>
              </w:r>
              <w:r>
                <w:rPr>
                  <w:rFonts w:ascii="Cambria" w:hAnsi="Cambria" w:cs="Times New Roman"/>
                </w:rPr>
                <w:t xml:space="preserve"> which are due today. </w:t>
              </w:r>
            </w:ins>
          </w:p>
        </w:tc>
      </w:tr>
      <w:tr w:rsidR="00336288" w14:paraId="6E093715" w14:textId="77777777" w:rsidTr="00CD0B80">
        <w:trPr>
          <w:cnfStyle w:val="000000100000" w:firstRow="0" w:lastRow="0" w:firstColumn="0" w:lastColumn="0" w:oddVBand="0" w:evenVBand="0" w:oddHBand="1" w:evenHBand="0" w:firstRowFirstColumn="0" w:firstRowLastColumn="0" w:lastRowFirstColumn="0" w:lastRowLastColumn="0"/>
          <w:ins w:id="2541"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42"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14BCB79A"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543" w:author="Lim Wei Jie" w:date="2014-11-09T00:56:00Z"/>
                <w:rFonts w:ascii="Cambria" w:hAnsi="Cambria" w:cs="Times New Roman"/>
              </w:rPr>
            </w:pPr>
            <w:ins w:id="2544" w:author="Lim Wei Jie" w:date="2014-11-09T00:56:00Z">
              <w:r>
                <w:rPr>
                  <w:rFonts w:ascii="Cambria" w:hAnsi="Cambria" w:cs="Times New Roman"/>
                </w:rPr>
                <w:t>#tmr (Tomorrow)</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45"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6DC572E" w14:textId="1E7E6F98" w:rsidR="00336288" w:rsidRDefault="00336288">
            <w:pPr>
              <w:cnfStyle w:val="000000100000" w:firstRow="0" w:lastRow="0" w:firstColumn="0" w:lastColumn="0" w:oddVBand="0" w:evenVBand="0" w:oddHBand="1" w:evenHBand="0" w:firstRowFirstColumn="0" w:firstRowLastColumn="0" w:lastRowFirstColumn="0" w:lastRowLastColumn="0"/>
              <w:rPr>
                <w:ins w:id="2546" w:author="Lim Wei Jie" w:date="2014-11-09T00:56:00Z"/>
                <w:rFonts w:ascii="Cambria" w:hAnsi="Cambria" w:cs="Times New Roman"/>
              </w:rPr>
            </w:pPr>
            <w:ins w:id="2547" w:author="Lim Wei Jie" w:date="2014-11-09T00:56:00Z">
              <w:r>
                <w:rPr>
                  <w:rFonts w:ascii="Cambria" w:hAnsi="Cambria" w:cs="Times New Roman"/>
                </w:rPr>
                <w:t xml:space="preserve">Returns a list of </w:t>
              </w:r>
            </w:ins>
            <w:ins w:id="2548" w:author="Kelvin Ang" w:date="2014-11-09T12:39:00Z">
              <w:r w:rsidR="008A2959" w:rsidRPr="008A2959">
                <w:rPr>
                  <w:rFonts w:ascii="Cambria" w:hAnsi="Cambria" w:cs="Times New Roman"/>
                  <w:i/>
                  <w:rPrChange w:id="2549" w:author="Kelvin Ang" w:date="2014-11-09T12:39:00Z">
                    <w:rPr>
                      <w:rFonts w:ascii="Cambria" w:hAnsi="Cambria" w:cs="Times New Roman"/>
                    </w:rPr>
                  </w:rPrChange>
                </w:rPr>
                <w:t>T</w:t>
              </w:r>
            </w:ins>
            <w:ins w:id="2550" w:author="Lim Wei Jie" w:date="2014-11-09T00:56:00Z">
              <w:del w:id="2551" w:author="Kelvin Ang" w:date="2014-11-09T12:39:00Z">
                <w:r w:rsidRPr="008A2959" w:rsidDel="008A2959">
                  <w:rPr>
                    <w:rFonts w:ascii="Cambria" w:hAnsi="Cambria" w:cs="Times New Roman"/>
                    <w:i/>
                    <w:rPrChange w:id="2552" w:author="Kelvin Ang" w:date="2014-11-09T12:39:00Z">
                      <w:rPr>
                        <w:rFonts w:ascii="Cambria" w:hAnsi="Cambria" w:cs="Times New Roman"/>
                      </w:rPr>
                    </w:rPrChange>
                  </w:rPr>
                  <w:delText>t</w:delText>
                </w:r>
              </w:del>
              <w:r w:rsidRPr="008A2959">
                <w:rPr>
                  <w:rFonts w:ascii="Cambria" w:hAnsi="Cambria" w:cs="Times New Roman"/>
                  <w:i/>
                  <w:rPrChange w:id="2553" w:author="Kelvin Ang" w:date="2014-11-09T12:39:00Z">
                    <w:rPr>
                      <w:rFonts w:ascii="Cambria" w:hAnsi="Cambria" w:cs="Times New Roman"/>
                    </w:rPr>
                  </w:rPrChange>
                </w:rPr>
                <w:t>asks</w:t>
              </w:r>
              <w:r>
                <w:rPr>
                  <w:rFonts w:ascii="Cambria" w:hAnsi="Cambria" w:cs="Times New Roman"/>
                </w:rPr>
                <w:t xml:space="preserve"> which are due tomorrow. </w:t>
              </w:r>
            </w:ins>
          </w:p>
        </w:tc>
      </w:tr>
      <w:tr w:rsidR="00336288" w14:paraId="486EC5E6" w14:textId="77777777" w:rsidTr="00CD0B80">
        <w:trPr>
          <w:ins w:id="2554"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55"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2930362" w14:textId="77777777" w:rsidR="00336288" w:rsidRDefault="00336288">
            <w:pPr>
              <w:rPr>
                <w:ins w:id="2556" w:author="Lim Wei Jie" w:date="2014-11-09T00:56:00Z"/>
                <w:rFonts w:ascii="Cambria" w:hAnsi="Cambria" w:cs="Times New Roman"/>
              </w:rPr>
            </w:pPr>
            <w:ins w:id="2557" w:author="Lim Wei Jie" w:date="2014-11-09T00:56:00Z">
              <w:r>
                <w:rPr>
                  <w:rFonts w:ascii="Cambria" w:hAnsi="Cambria" w:cs="Times New Roman"/>
                </w:rPr>
                <w:t>#upc (Upcoming)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58"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0CF5B007" w14:textId="738BCF91" w:rsidR="00336288" w:rsidRDefault="00336288">
            <w:pPr>
              <w:cnfStyle w:val="000000000000" w:firstRow="0" w:lastRow="0" w:firstColumn="0" w:lastColumn="0" w:oddVBand="0" w:evenVBand="0" w:oddHBand="0" w:evenHBand="0" w:firstRowFirstColumn="0" w:firstRowLastColumn="0" w:lastRowFirstColumn="0" w:lastRowLastColumn="0"/>
              <w:rPr>
                <w:ins w:id="2559" w:author="Lim Wei Jie" w:date="2014-11-09T00:56:00Z"/>
                <w:rFonts w:ascii="Cambria" w:hAnsi="Cambria" w:cs="Times New Roman"/>
              </w:rPr>
            </w:pPr>
            <w:ins w:id="2560" w:author="Lim Wei Jie" w:date="2014-11-09T00:56:00Z">
              <w:r>
                <w:rPr>
                  <w:rFonts w:ascii="Cambria" w:hAnsi="Cambria" w:cs="Times New Roman"/>
                </w:rPr>
                <w:t xml:space="preserve">Returns a list of </w:t>
              </w:r>
            </w:ins>
            <w:ins w:id="2561" w:author="Kelvin Ang" w:date="2014-11-09T12:39:00Z">
              <w:r w:rsidR="008A2959" w:rsidRPr="008A2959">
                <w:rPr>
                  <w:rFonts w:ascii="Cambria" w:hAnsi="Cambria" w:cs="Times New Roman"/>
                  <w:i/>
                  <w:rPrChange w:id="2562" w:author="Kelvin Ang" w:date="2014-11-09T12:39:00Z">
                    <w:rPr>
                      <w:rFonts w:ascii="Cambria" w:hAnsi="Cambria" w:cs="Times New Roman"/>
                    </w:rPr>
                  </w:rPrChange>
                </w:rPr>
                <w:t>T</w:t>
              </w:r>
            </w:ins>
            <w:ins w:id="2563" w:author="Lim Wei Jie" w:date="2014-11-09T00:56:00Z">
              <w:del w:id="2564" w:author="Kelvin Ang" w:date="2014-11-09T12:39:00Z">
                <w:r w:rsidRPr="008A2959" w:rsidDel="008A2959">
                  <w:rPr>
                    <w:rFonts w:ascii="Cambria" w:hAnsi="Cambria" w:cs="Times New Roman"/>
                    <w:i/>
                    <w:rPrChange w:id="2565" w:author="Kelvin Ang" w:date="2014-11-09T12:39:00Z">
                      <w:rPr>
                        <w:rFonts w:ascii="Cambria" w:hAnsi="Cambria" w:cs="Times New Roman"/>
                      </w:rPr>
                    </w:rPrChange>
                  </w:rPr>
                  <w:delText>t</w:delText>
                </w:r>
              </w:del>
              <w:r w:rsidRPr="008A2959">
                <w:rPr>
                  <w:rFonts w:ascii="Cambria" w:hAnsi="Cambria" w:cs="Times New Roman"/>
                  <w:i/>
                  <w:rPrChange w:id="2566" w:author="Kelvin Ang" w:date="2014-11-09T12:39:00Z">
                    <w:rPr>
                      <w:rFonts w:ascii="Cambria" w:hAnsi="Cambria" w:cs="Times New Roman"/>
                    </w:rPr>
                  </w:rPrChange>
                </w:rPr>
                <w:t>asks</w:t>
              </w:r>
              <w:r>
                <w:rPr>
                  <w:rFonts w:ascii="Cambria" w:hAnsi="Cambria" w:cs="Times New Roman"/>
                </w:rPr>
                <w:t xml:space="preserve"> which are due at least two days later. </w:t>
              </w:r>
            </w:ins>
          </w:p>
        </w:tc>
      </w:tr>
      <w:tr w:rsidR="00336288" w14:paraId="4D050EE8" w14:textId="77777777" w:rsidTr="00CD0B80">
        <w:trPr>
          <w:cnfStyle w:val="000000100000" w:firstRow="0" w:lastRow="0" w:firstColumn="0" w:lastColumn="0" w:oddVBand="0" w:evenVBand="0" w:oddHBand="1" w:evenHBand="0" w:firstRowFirstColumn="0" w:firstRowLastColumn="0" w:lastRowFirstColumn="0" w:lastRowLastColumn="0"/>
          <w:ins w:id="2567"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68"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CAADBB9"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569" w:author="Lim Wei Jie" w:date="2014-11-09T00:56:00Z"/>
                <w:rFonts w:ascii="Cambria" w:hAnsi="Cambria" w:cs="Times New Roman"/>
              </w:rPr>
            </w:pPr>
            <w:ins w:id="2570" w:author="Lim Wei Jie" w:date="2014-11-09T00:56:00Z">
              <w:r>
                <w:rPr>
                  <w:rFonts w:ascii="Cambria" w:hAnsi="Cambria" w:cs="Times New Roman"/>
                </w:rPr>
                <w:t>#smd (Someday)</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71"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21BC39E0" w14:textId="55A6D41A" w:rsidR="00336288" w:rsidRDefault="00336288">
            <w:pPr>
              <w:cnfStyle w:val="000000100000" w:firstRow="0" w:lastRow="0" w:firstColumn="0" w:lastColumn="0" w:oddVBand="0" w:evenVBand="0" w:oddHBand="1" w:evenHBand="0" w:firstRowFirstColumn="0" w:firstRowLastColumn="0" w:lastRowFirstColumn="0" w:lastRowLastColumn="0"/>
              <w:rPr>
                <w:ins w:id="2572" w:author="Lim Wei Jie" w:date="2014-11-09T00:56:00Z"/>
                <w:rFonts w:ascii="Cambria" w:hAnsi="Cambria" w:cs="Times New Roman"/>
              </w:rPr>
            </w:pPr>
            <w:ins w:id="2573" w:author="Lim Wei Jie" w:date="2014-11-09T00:56:00Z">
              <w:r>
                <w:rPr>
                  <w:rFonts w:ascii="Cambria" w:hAnsi="Cambria" w:cs="Times New Roman"/>
                </w:rPr>
                <w:t xml:space="preserve">Returns a list of </w:t>
              </w:r>
            </w:ins>
            <w:ins w:id="2574" w:author="Kelvin Ang" w:date="2014-11-09T12:39:00Z">
              <w:r w:rsidR="008A2959" w:rsidRPr="008A2959">
                <w:rPr>
                  <w:rFonts w:ascii="Cambria" w:hAnsi="Cambria" w:cs="Times New Roman"/>
                  <w:i/>
                  <w:rPrChange w:id="2575" w:author="Kelvin Ang" w:date="2014-11-09T12:39:00Z">
                    <w:rPr>
                      <w:rFonts w:ascii="Cambria" w:hAnsi="Cambria" w:cs="Times New Roman"/>
                    </w:rPr>
                  </w:rPrChange>
                </w:rPr>
                <w:t>T</w:t>
              </w:r>
            </w:ins>
            <w:ins w:id="2576" w:author="Lim Wei Jie" w:date="2014-11-09T00:56:00Z">
              <w:del w:id="2577" w:author="Kelvin Ang" w:date="2014-11-09T12:39:00Z">
                <w:r w:rsidRPr="008A2959" w:rsidDel="008A2959">
                  <w:rPr>
                    <w:rFonts w:ascii="Cambria" w:hAnsi="Cambria" w:cs="Times New Roman"/>
                    <w:i/>
                    <w:rPrChange w:id="2578" w:author="Kelvin Ang" w:date="2014-11-09T12:39:00Z">
                      <w:rPr>
                        <w:rFonts w:ascii="Cambria" w:hAnsi="Cambria" w:cs="Times New Roman"/>
                      </w:rPr>
                    </w:rPrChange>
                  </w:rPr>
                  <w:delText>t</w:delText>
                </w:r>
              </w:del>
              <w:r w:rsidRPr="008A2959">
                <w:rPr>
                  <w:rFonts w:ascii="Cambria" w:hAnsi="Cambria" w:cs="Times New Roman"/>
                  <w:i/>
                  <w:rPrChange w:id="2579" w:author="Kelvin Ang" w:date="2014-11-09T12:39:00Z">
                    <w:rPr>
                      <w:rFonts w:ascii="Cambria" w:hAnsi="Cambria" w:cs="Times New Roman"/>
                    </w:rPr>
                  </w:rPrChange>
                </w:rPr>
                <w:t>asks</w:t>
              </w:r>
              <w:r>
                <w:rPr>
                  <w:rFonts w:ascii="Cambria" w:hAnsi="Cambria" w:cs="Times New Roman"/>
                </w:rPr>
                <w:t xml:space="preserve"> which do not have due dates. </w:t>
              </w:r>
            </w:ins>
          </w:p>
        </w:tc>
      </w:tr>
      <w:tr w:rsidR="00336288" w14:paraId="7FEA75D5" w14:textId="77777777" w:rsidTr="00CD0B80">
        <w:trPr>
          <w:ins w:id="2580"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81"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5619AD87" w14:textId="77777777" w:rsidR="00336288" w:rsidRDefault="00336288">
            <w:pPr>
              <w:rPr>
                <w:ins w:id="2582" w:author="Lim Wei Jie" w:date="2014-11-09T00:56:00Z"/>
                <w:rFonts w:ascii="Cambria" w:hAnsi="Cambria" w:cs="Times New Roman"/>
              </w:rPr>
            </w:pPr>
            <w:ins w:id="2583" w:author="Lim Wei Jie" w:date="2014-11-09T00:56:00Z">
              <w:r>
                <w:rPr>
                  <w:rFonts w:ascii="Cambria" w:hAnsi="Cambria" w:cs="Times New Roman"/>
                </w:rPr>
                <w:t>#olp (Overlapping)</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84"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3222E651" w14:textId="7C23CEF8" w:rsidR="00336288" w:rsidRDefault="00336288">
            <w:pPr>
              <w:cnfStyle w:val="000000000000" w:firstRow="0" w:lastRow="0" w:firstColumn="0" w:lastColumn="0" w:oddVBand="0" w:evenVBand="0" w:oddHBand="0" w:evenHBand="0" w:firstRowFirstColumn="0" w:firstRowLastColumn="0" w:lastRowFirstColumn="0" w:lastRowLastColumn="0"/>
              <w:rPr>
                <w:ins w:id="2585" w:author="Lim Wei Jie" w:date="2014-11-09T00:56:00Z"/>
                <w:rFonts w:ascii="Cambria" w:hAnsi="Cambria" w:cs="Times New Roman"/>
              </w:rPr>
            </w:pPr>
            <w:ins w:id="2586" w:author="Lim Wei Jie" w:date="2014-11-09T00:56:00Z">
              <w:r>
                <w:rPr>
                  <w:rFonts w:ascii="Cambria" w:hAnsi="Cambria" w:cs="Times New Roman"/>
                </w:rPr>
                <w:t xml:space="preserve">Returns a list of </w:t>
              </w:r>
            </w:ins>
            <w:ins w:id="2587" w:author="Kelvin Ang" w:date="2014-11-09T12:39:00Z">
              <w:r w:rsidR="008A2959" w:rsidRPr="008A2959">
                <w:rPr>
                  <w:rFonts w:ascii="Cambria" w:hAnsi="Cambria" w:cs="Times New Roman"/>
                  <w:i/>
                  <w:rPrChange w:id="2588" w:author="Kelvin Ang" w:date="2014-11-09T12:39:00Z">
                    <w:rPr>
                      <w:rFonts w:ascii="Cambria" w:hAnsi="Cambria" w:cs="Times New Roman"/>
                    </w:rPr>
                  </w:rPrChange>
                </w:rPr>
                <w:t>T</w:t>
              </w:r>
            </w:ins>
            <w:ins w:id="2589" w:author="Lim Wei Jie" w:date="2014-11-09T00:56:00Z">
              <w:del w:id="2590" w:author="Kelvin Ang" w:date="2014-11-09T12:39:00Z">
                <w:r w:rsidRPr="008A2959" w:rsidDel="008A2959">
                  <w:rPr>
                    <w:rFonts w:ascii="Cambria" w:hAnsi="Cambria" w:cs="Times New Roman"/>
                    <w:i/>
                    <w:rPrChange w:id="2591" w:author="Kelvin Ang" w:date="2014-11-09T12:39:00Z">
                      <w:rPr>
                        <w:rFonts w:ascii="Cambria" w:hAnsi="Cambria" w:cs="Times New Roman"/>
                      </w:rPr>
                    </w:rPrChange>
                  </w:rPr>
                  <w:delText>t</w:delText>
                </w:r>
              </w:del>
              <w:r w:rsidRPr="008A2959">
                <w:rPr>
                  <w:rFonts w:ascii="Cambria" w:hAnsi="Cambria" w:cs="Times New Roman"/>
                  <w:i/>
                  <w:rPrChange w:id="2592" w:author="Kelvin Ang" w:date="2014-11-09T12:39:00Z">
                    <w:rPr>
                      <w:rFonts w:ascii="Cambria" w:hAnsi="Cambria" w:cs="Times New Roman"/>
                    </w:rPr>
                  </w:rPrChange>
                </w:rPr>
                <w:t>asks</w:t>
              </w:r>
              <w:r>
                <w:rPr>
                  <w:rFonts w:ascii="Cambria" w:hAnsi="Cambria" w:cs="Times New Roman"/>
                </w:rPr>
                <w:t xml:space="preserve"> which are overlapping.</w:t>
              </w:r>
            </w:ins>
          </w:p>
        </w:tc>
      </w:tr>
      <w:tr w:rsidR="00336288" w14:paraId="5C5979F0" w14:textId="77777777" w:rsidTr="00CD0B80">
        <w:trPr>
          <w:cnfStyle w:val="000000100000" w:firstRow="0" w:lastRow="0" w:firstColumn="0" w:lastColumn="0" w:oddVBand="0" w:evenVBand="0" w:oddHBand="1" w:evenHBand="0" w:firstRowFirstColumn="0" w:firstRowLastColumn="0" w:lastRowFirstColumn="0" w:lastRowLastColumn="0"/>
          <w:ins w:id="2593" w:author="Lim Wei Jie" w:date="2014-11-09T00:56:00Z"/>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94" w:author="Kelvin Ang" w:date="2014-11-09T12:16:00Z">
              <w:tcPr>
                <w:tcW w:w="206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60B7665C" w14:textId="77777777" w:rsidR="00336288" w:rsidRDefault="00336288">
            <w:pPr>
              <w:cnfStyle w:val="001000100000" w:firstRow="0" w:lastRow="0" w:firstColumn="1" w:lastColumn="0" w:oddVBand="0" w:evenVBand="0" w:oddHBand="1" w:evenHBand="0" w:firstRowFirstColumn="0" w:firstRowLastColumn="0" w:lastRowFirstColumn="0" w:lastRowLastColumn="0"/>
              <w:rPr>
                <w:ins w:id="2595" w:author="Lim Wei Jie" w:date="2014-11-09T00:56:00Z"/>
                <w:rFonts w:ascii="Cambria" w:hAnsi="Cambria" w:cs="Times New Roman"/>
              </w:rPr>
            </w:pPr>
            <w:ins w:id="2596" w:author="Lim Wei Jie" w:date="2014-11-09T00:56:00Z">
              <w:r>
                <w:rPr>
                  <w:rFonts w:ascii="Cambria" w:hAnsi="Cambria" w:cs="Times New Roman"/>
                </w:rPr>
                <w:t>#dne (Done)</w:t>
              </w:r>
            </w:ins>
          </w:p>
        </w:tc>
        <w:tc>
          <w:tcPr>
            <w:tcW w:w="717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Change w:id="2597" w:author="Kelvin Ang" w:date="2014-11-09T12:16:00Z">
              <w:tcPr>
                <w:tcW w:w="728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tcPrChange>
          </w:tcPr>
          <w:p w14:paraId="76DECC88" w14:textId="04C80505" w:rsidR="00336288" w:rsidRDefault="00336288">
            <w:pPr>
              <w:keepNext/>
              <w:cnfStyle w:val="000000100000" w:firstRow="0" w:lastRow="0" w:firstColumn="0" w:lastColumn="0" w:oddVBand="0" w:evenVBand="0" w:oddHBand="1" w:evenHBand="0" w:firstRowFirstColumn="0" w:firstRowLastColumn="0" w:lastRowFirstColumn="0" w:lastRowLastColumn="0"/>
              <w:rPr>
                <w:ins w:id="2598" w:author="Lim Wei Jie" w:date="2014-11-09T00:56:00Z"/>
                <w:rFonts w:ascii="Cambria" w:hAnsi="Cambria" w:cs="Times New Roman"/>
              </w:rPr>
            </w:pPr>
            <w:ins w:id="2599" w:author="Lim Wei Jie" w:date="2014-11-09T00:56:00Z">
              <w:r>
                <w:rPr>
                  <w:rFonts w:ascii="Cambria" w:hAnsi="Cambria" w:cs="Times New Roman"/>
                </w:rPr>
                <w:t xml:space="preserve">Returns a list of </w:t>
              </w:r>
            </w:ins>
            <w:ins w:id="2600" w:author="Kelvin Ang" w:date="2014-11-09T12:39:00Z">
              <w:r w:rsidR="008A2959" w:rsidRPr="008A2959">
                <w:rPr>
                  <w:rFonts w:ascii="Cambria" w:hAnsi="Cambria" w:cs="Times New Roman"/>
                  <w:i/>
                  <w:rPrChange w:id="2601" w:author="Kelvin Ang" w:date="2014-11-09T12:39:00Z">
                    <w:rPr>
                      <w:rFonts w:ascii="Cambria" w:hAnsi="Cambria" w:cs="Times New Roman"/>
                    </w:rPr>
                  </w:rPrChange>
                </w:rPr>
                <w:t>T</w:t>
              </w:r>
            </w:ins>
            <w:ins w:id="2602" w:author="Lim Wei Jie" w:date="2014-11-09T00:56:00Z">
              <w:del w:id="2603" w:author="Kelvin Ang" w:date="2014-11-09T12:39:00Z">
                <w:r w:rsidRPr="008A2959" w:rsidDel="008A2959">
                  <w:rPr>
                    <w:rFonts w:ascii="Cambria" w:hAnsi="Cambria" w:cs="Times New Roman"/>
                    <w:i/>
                    <w:rPrChange w:id="2604" w:author="Kelvin Ang" w:date="2014-11-09T12:39:00Z">
                      <w:rPr>
                        <w:rFonts w:ascii="Cambria" w:hAnsi="Cambria" w:cs="Times New Roman"/>
                      </w:rPr>
                    </w:rPrChange>
                  </w:rPr>
                  <w:delText>t</w:delText>
                </w:r>
              </w:del>
              <w:r w:rsidRPr="008A2959">
                <w:rPr>
                  <w:rFonts w:ascii="Cambria" w:hAnsi="Cambria" w:cs="Times New Roman"/>
                  <w:i/>
                  <w:rPrChange w:id="2605" w:author="Kelvin Ang" w:date="2014-11-09T12:39:00Z">
                    <w:rPr>
                      <w:rFonts w:ascii="Cambria" w:hAnsi="Cambria" w:cs="Times New Roman"/>
                    </w:rPr>
                  </w:rPrChange>
                </w:rPr>
                <w:t>asks</w:t>
              </w:r>
              <w:r>
                <w:rPr>
                  <w:rFonts w:ascii="Cambria" w:hAnsi="Cambria" w:cs="Times New Roman"/>
                </w:rPr>
                <w:t xml:space="preserve"> which are completed. </w:t>
              </w:r>
            </w:ins>
          </w:p>
        </w:tc>
      </w:tr>
    </w:tbl>
    <w:p w14:paraId="6FA7C1D4" w14:textId="1D9E86FC" w:rsidR="00336288" w:rsidRDefault="00CD0B80" w:rsidP="00336288">
      <w:pPr>
        <w:spacing w:line="240" w:lineRule="auto"/>
        <w:jc w:val="center"/>
        <w:rPr>
          <w:ins w:id="2606" w:author="Lim Wei Jie" w:date="2014-11-09T00:56:00Z"/>
          <w:rFonts w:ascii="Cambria" w:eastAsia="MS Mincho" w:hAnsi="Cambria" w:cs="Times New Roman"/>
          <w:b/>
          <w:bCs/>
          <w:color w:val="1F497D"/>
        </w:rPr>
      </w:pPr>
      <w:ins w:id="2607" w:author="Kelvin Ang" w:date="2014-11-09T12:16:00Z">
        <w:r>
          <w:rPr>
            <w:rFonts w:ascii="Cambria" w:eastAsia="MS Mincho" w:hAnsi="Cambria" w:cs="Times New Roman"/>
            <w:b/>
            <w:bCs/>
            <w:color w:val="1F497D"/>
          </w:rPr>
          <w:br/>
        </w:r>
      </w:ins>
      <w:ins w:id="2608" w:author="Lim Wei Jie" w:date="2014-11-09T00:56:00Z">
        <w:r w:rsidR="00336288">
          <w:rPr>
            <w:rFonts w:ascii="Cambria" w:eastAsia="MS Mincho" w:hAnsi="Cambria" w:cs="Times New Roman"/>
            <w:b/>
            <w:bCs/>
            <w:color w:val="1F497D"/>
          </w:rPr>
          <w:t xml:space="preserve">Table </w:t>
        </w:r>
      </w:ins>
      <w:ins w:id="2609" w:author="Kelvin Ang" w:date="2014-11-09T10:14:00Z">
        <w:r w:rsidR="00BC6930">
          <w:rPr>
            <w:rFonts w:ascii="Cambria" w:eastAsia="MS Mincho" w:hAnsi="Cambria" w:cs="Times New Roman"/>
            <w:b/>
            <w:bCs/>
            <w:color w:val="1F497D"/>
          </w:rPr>
          <w:fldChar w:fldCharType="begin"/>
        </w:r>
        <w:r w:rsidR="00BC6930">
          <w:rPr>
            <w:rFonts w:ascii="Cambria" w:eastAsia="MS Mincho" w:hAnsi="Cambria" w:cs="Times New Roman"/>
            <w:b/>
            <w:bCs/>
            <w:color w:val="1F497D"/>
          </w:rPr>
          <w:instrText xml:space="preserve"> SEQ Table \* ARABIC </w:instrText>
        </w:r>
      </w:ins>
      <w:r w:rsidR="00BC6930">
        <w:rPr>
          <w:rFonts w:ascii="Cambria" w:eastAsia="MS Mincho" w:hAnsi="Cambria" w:cs="Times New Roman"/>
          <w:b/>
          <w:bCs/>
          <w:color w:val="1F497D"/>
        </w:rPr>
        <w:fldChar w:fldCharType="separate"/>
      </w:r>
      <w:ins w:id="2610" w:author="Kelvin Ang" w:date="2014-11-09T13:31:00Z">
        <w:r w:rsidR="00844D94">
          <w:rPr>
            <w:rFonts w:ascii="Cambria" w:eastAsia="MS Mincho" w:hAnsi="Cambria" w:cs="Times New Roman"/>
            <w:b/>
            <w:bCs/>
            <w:noProof/>
            <w:color w:val="1F497D"/>
          </w:rPr>
          <w:t>4</w:t>
        </w:r>
      </w:ins>
      <w:ins w:id="2611" w:author="Kelvin Ang" w:date="2014-11-09T10:14:00Z">
        <w:r w:rsidR="00BC6930">
          <w:rPr>
            <w:rFonts w:ascii="Cambria" w:eastAsia="MS Mincho" w:hAnsi="Cambria" w:cs="Times New Roman"/>
            <w:b/>
            <w:bCs/>
            <w:color w:val="1F497D"/>
          </w:rPr>
          <w:fldChar w:fldCharType="end"/>
        </w:r>
      </w:ins>
      <w:ins w:id="2612" w:author="Lim Wei Jie" w:date="2014-11-09T00:56:00Z">
        <w:del w:id="2613" w:author="Kelvin Ang" w:date="2014-11-09T10:14:00Z">
          <w:r w:rsidR="00336288" w:rsidDel="00BC6930">
            <w:rPr>
              <w:rFonts w:ascii="Cambria" w:eastAsia="MS Mincho" w:hAnsi="Cambria" w:cs="Times New Roman"/>
              <w:b/>
              <w:bCs/>
              <w:color w:val="1F497D"/>
            </w:rPr>
            <w:fldChar w:fldCharType="begin"/>
          </w:r>
          <w:r w:rsidR="00336288" w:rsidDel="00BC6930">
            <w:rPr>
              <w:rFonts w:ascii="Cambria" w:eastAsia="MS Mincho" w:hAnsi="Cambria" w:cs="Times New Roman"/>
              <w:b/>
              <w:bCs/>
              <w:color w:val="1F497D"/>
            </w:rPr>
            <w:delInstrText xml:space="preserve"> SEQ Table \* ARABIC </w:delInstrText>
          </w:r>
          <w:r w:rsidR="00336288" w:rsidDel="00BC6930">
            <w:rPr>
              <w:rFonts w:ascii="Cambria" w:eastAsia="MS Mincho" w:hAnsi="Cambria" w:cs="Times New Roman"/>
              <w:b/>
              <w:bCs/>
              <w:color w:val="1F497D"/>
            </w:rPr>
            <w:fldChar w:fldCharType="separate"/>
          </w:r>
          <w:r w:rsidR="00336288" w:rsidDel="00BC6930">
            <w:rPr>
              <w:rFonts w:ascii="Cambria" w:eastAsia="MS Mincho" w:hAnsi="Cambria" w:cs="Times New Roman"/>
              <w:b/>
              <w:bCs/>
              <w:noProof/>
              <w:color w:val="1F497D"/>
            </w:rPr>
            <w:delText>4</w:delText>
          </w:r>
          <w:r w:rsidR="00336288" w:rsidDel="00BC6930">
            <w:rPr>
              <w:rFonts w:ascii="Cambria" w:eastAsia="MS Mincho" w:hAnsi="Cambria" w:cs="Times New Roman"/>
              <w:b/>
              <w:bCs/>
              <w:noProof/>
              <w:color w:val="1F497D"/>
            </w:rPr>
            <w:fldChar w:fldCharType="end"/>
          </w:r>
        </w:del>
        <w:r w:rsidR="00336288">
          <w:rPr>
            <w:rFonts w:ascii="Cambria" w:eastAsia="MS Mincho" w:hAnsi="Cambria" w:cs="Times New Roman"/>
            <w:b/>
            <w:bCs/>
            <w:color w:val="1F497D"/>
          </w:rPr>
          <w:t xml:space="preserve"> – Default Hashtags</w:t>
        </w:r>
      </w:ins>
    </w:p>
    <w:p w14:paraId="11C3D376" w14:textId="3C7A93C9" w:rsidR="00336288" w:rsidDel="00826542" w:rsidRDefault="00336288" w:rsidP="00336288">
      <w:pPr>
        <w:rPr>
          <w:ins w:id="2614" w:author="Lim Wei Jie" w:date="2014-11-09T00:56:00Z"/>
          <w:del w:id="2615" w:author="Kelvin Ang" w:date="2014-11-09T12:36:00Z"/>
          <w:rFonts w:ascii="Cambria" w:eastAsia="MS Mincho" w:hAnsi="Cambria" w:cs="Times New Roman"/>
        </w:rPr>
      </w:pPr>
      <w:ins w:id="2616" w:author="Lim Wei Jie" w:date="2014-11-09T00:56:00Z">
        <w:del w:id="2617" w:author="Kelvin Ang" w:date="2014-11-09T12:36:00Z">
          <w:r w:rsidDel="00826542">
            <w:rPr>
              <w:rFonts w:ascii="Cambria" w:eastAsia="MS Mincho" w:hAnsi="Cambria" w:cs="Times New Roman"/>
            </w:rPr>
            <w:delText>Furthermore,</w:delText>
          </w:r>
          <w:r w:rsidDel="00826542">
            <w:rPr>
              <w:rFonts w:ascii="Cambria" w:eastAsia="MS Mincho" w:hAnsi="Cambria" w:cs="Times New Roman"/>
              <w:i/>
            </w:rPr>
            <w:delText xml:space="preserve"> ListProcessor</w:delText>
          </w:r>
        </w:del>
        <w:del w:id="2618" w:author="Kelvin Ang" w:date="2014-11-09T12:20:00Z">
          <w:r w:rsidDel="00876E6E">
            <w:rPr>
              <w:rFonts w:ascii="Cambria" w:eastAsia="MS Mincho" w:hAnsi="Cambria" w:cs="Times New Roman"/>
              <w:i/>
            </w:rPr>
            <w:delText>Actual</w:delText>
          </w:r>
          <w:r w:rsidDel="00876E6E">
            <w:rPr>
              <w:rFonts w:ascii="Cambria" w:eastAsia="MS Mincho" w:hAnsi="Cambria" w:cs="Times New Roman"/>
            </w:rPr>
            <w:delText xml:space="preserve"> </w:delText>
          </w:r>
        </w:del>
        <w:del w:id="2619" w:author="Kelvin Ang" w:date="2014-11-09T12:36:00Z">
          <w:r w:rsidDel="00826542">
            <w:rPr>
              <w:rFonts w:ascii="Cambria" w:eastAsia="MS Mincho" w:hAnsi="Cambria" w:cs="Times New Roman"/>
            </w:rPr>
            <w:delText xml:space="preserve">checks for overlapping tasks. </w:delText>
          </w:r>
        </w:del>
      </w:ins>
    </w:p>
    <w:p w14:paraId="209409A5" w14:textId="47927DCB" w:rsidR="00336288" w:rsidDel="00826542" w:rsidRDefault="00336288">
      <w:pPr>
        <w:rPr>
          <w:ins w:id="2620" w:author="Lim Wei Jie" w:date="2014-11-09T00:56:00Z"/>
          <w:del w:id="2621" w:author="Kelvin Ang" w:date="2014-11-09T12:36:00Z"/>
          <w:rFonts w:ascii="Cambria" w:eastAsia="MS Mincho" w:hAnsi="Cambria" w:cs="Times New Roman"/>
        </w:rPr>
      </w:pPr>
      <w:ins w:id="2622" w:author="Lim Wei Jie" w:date="2014-11-09T00:56:00Z">
        <w:del w:id="2623" w:author="Kelvin Ang" w:date="2014-11-09T12:36:00Z">
          <w:r w:rsidDel="00826542">
            <w:rPr>
              <w:rFonts w:ascii="Cambria" w:eastAsia="MS Mincho" w:hAnsi="Cambria" w:cs="Times New Roman"/>
            </w:rPr>
            <w:delText xml:space="preserve">The table below shows the result which is returned to </w:delText>
          </w:r>
          <w:r w:rsidDel="00826542">
            <w:rPr>
              <w:rFonts w:ascii="Cambria" w:eastAsia="MS Mincho" w:hAnsi="Cambria" w:cs="Times New Roman"/>
              <w:i/>
            </w:rPr>
            <w:delText>TaskManagerActual</w:delText>
          </w:r>
          <w:r w:rsidDel="00826542">
            <w:rPr>
              <w:rFonts w:ascii="Cambria" w:eastAsia="MS Mincho" w:hAnsi="Cambria" w:cs="Times New Roman"/>
            </w:rPr>
            <w:delText xml:space="preserve"> when different overlap methods are called. </w:delText>
          </w:r>
        </w:del>
      </w:ins>
    </w:p>
    <w:tbl>
      <w:tblPr>
        <w:tblStyle w:val="GridTable4-Accent51"/>
        <w:tblW w:w="0" w:type="auto"/>
        <w:tblLook w:val="04A0" w:firstRow="1" w:lastRow="0" w:firstColumn="1" w:lastColumn="0" w:noHBand="0" w:noVBand="1"/>
      </w:tblPr>
      <w:tblGrid>
        <w:gridCol w:w="4160"/>
        <w:gridCol w:w="5215"/>
      </w:tblGrid>
      <w:tr w:rsidR="00336288" w:rsidDel="00826542" w14:paraId="01176B22" w14:textId="1F7E069D" w:rsidTr="00336288">
        <w:trPr>
          <w:cnfStyle w:val="100000000000" w:firstRow="1" w:lastRow="0" w:firstColumn="0" w:lastColumn="0" w:oddVBand="0" w:evenVBand="0" w:oddHBand="0" w:evenHBand="0" w:firstRowFirstColumn="0" w:firstRowLastColumn="0" w:lastRowFirstColumn="0" w:lastRowLastColumn="0"/>
          <w:trHeight w:val="231"/>
          <w:ins w:id="2624" w:author="Lim Wei Jie" w:date="2014-11-09T00:56:00Z"/>
          <w:del w:id="2625"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hideMark/>
          </w:tcPr>
          <w:p w14:paraId="6A42C61F" w14:textId="58C0BD23" w:rsidR="00336288" w:rsidDel="00826542" w:rsidRDefault="00336288">
            <w:pPr>
              <w:rPr>
                <w:ins w:id="2626" w:author="Lim Wei Jie" w:date="2014-11-09T00:56:00Z"/>
                <w:del w:id="2627" w:author="Kelvin Ang" w:date="2014-11-09T12:36:00Z"/>
                <w:rFonts w:ascii="Cambria" w:hAnsi="Cambria" w:cs="Times New Roman"/>
              </w:rPr>
            </w:pPr>
            <w:ins w:id="2628" w:author="Lim Wei Jie" w:date="2014-11-09T00:56:00Z">
              <w:del w:id="2629" w:author="Kelvin Ang" w:date="2014-11-09T12:36:00Z">
                <w:r w:rsidDel="00826542">
                  <w:rPr>
                    <w:rFonts w:ascii="Cambria" w:hAnsi="Cambria" w:cs="Times New Roman"/>
                  </w:rPr>
                  <w:delText>Overlap Method</w:delText>
                </w:r>
              </w:del>
            </w:ins>
          </w:p>
        </w:tc>
        <w:tc>
          <w:tcPr>
            <w:tcW w:w="5215" w:type="dxa"/>
            <w:hideMark/>
          </w:tcPr>
          <w:p w14:paraId="1EB78288" w14:textId="7524CA9E" w:rsidR="00336288" w:rsidDel="00826542" w:rsidRDefault="00336288">
            <w:pPr>
              <w:cnfStyle w:val="100000000000" w:firstRow="1" w:lastRow="0" w:firstColumn="0" w:lastColumn="0" w:oddVBand="0" w:evenVBand="0" w:oddHBand="0" w:evenHBand="0" w:firstRowFirstColumn="0" w:firstRowLastColumn="0" w:lastRowFirstColumn="0" w:lastRowLastColumn="0"/>
              <w:rPr>
                <w:ins w:id="2630" w:author="Lim Wei Jie" w:date="2014-11-09T00:56:00Z"/>
                <w:del w:id="2631" w:author="Kelvin Ang" w:date="2014-11-09T12:36:00Z"/>
                <w:rFonts w:ascii="Cambria" w:hAnsi="Cambria" w:cs="Times New Roman"/>
              </w:rPr>
            </w:pPr>
            <w:ins w:id="2632" w:author="Lim Wei Jie" w:date="2014-11-09T00:56:00Z">
              <w:del w:id="2633" w:author="Kelvin Ang" w:date="2014-11-09T12:36:00Z">
                <w:r w:rsidDel="00826542">
                  <w:rPr>
                    <w:rFonts w:ascii="Cambria" w:hAnsi="Cambria" w:cs="Times New Roman"/>
                  </w:rPr>
                  <w:delText>Result</w:delText>
                </w:r>
              </w:del>
            </w:ins>
          </w:p>
        </w:tc>
      </w:tr>
      <w:tr w:rsidR="00336288" w:rsidDel="00826542" w14:paraId="08EA7E00" w14:textId="63E2F92B" w:rsidTr="00336288">
        <w:trPr>
          <w:cnfStyle w:val="000000100000" w:firstRow="0" w:lastRow="0" w:firstColumn="0" w:lastColumn="0" w:oddVBand="0" w:evenVBand="0" w:oddHBand="1" w:evenHBand="0" w:firstRowFirstColumn="0" w:firstRowLastColumn="0" w:lastRowFirstColumn="0" w:lastRowLastColumn="0"/>
          <w:trHeight w:val="463"/>
          <w:ins w:id="2634" w:author="Lim Wei Jie" w:date="2014-11-09T00:56:00Z"/>
          <w:del w:id="2635"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75B504" w14:textId="163ABBC8" w:rsidR="00336288" w:rsidRPr="00876E6E" w:rsidDel="00826542" w:rsidRDefault="00336288">
            <w:pPr>
              <w:rPr>
                <w:ins w:id="2636" w:author="Lim Wei Jie" w:date="2014-11-09T00:56:00Z"/>
                <w:del w:id="2637" w:author="Kelvin Ang" w:date="2014-11-09T12:36:00Z"/>
                <w:rFonts w:ascii="Consolas" w:hAnsi="Consolas" w:cs="Consolas"/>
                <w:b w:val="0"/>
                <w:sz w:val="20"/>
                <w:szCs w:val="20"/>
                <w:rPrChange w:id="2638" w:author="Kelvin Ang" w:date="2014-11-09T12:21:00Z">
                  <w:rPr>
                    <w:ins w:id="2639" w:author="Lim Wei Jie" w:date="2014-11-09T00:56:00Z"/>
                    <w:del w:id="2640" w:author="Kelvin Ang" w:date="2014-11-09T12:36:00Z"/>
                    <w:rFonts w:ascii="Consolas" w:hAnsi="Consolas" w:cs="Consolas"/>
                    <w:sz w:val="20"/>
                    <w:szCs w:val="20"/>
                  </w:rPr>
                </w:rPrChange>
              </w:rPr>
            </w:pPr>
            <w:ins w:id="2641" w:author="Lim Wei Jie" w:date="2014-11-09T00:56:00Z">
              <w:del w:id="2642" w:author="Kelvin Ang" w:date="2014-11-09T12:36:00Z">
                <w:r w:rsidRPr="00876E6E" w:rsidDel="00826542">
                  <w:rPr>
                    <w:rFonts w:ascii="Consolas" w:hAnsi="Consolas" w:cs="Consolas"/>
                    <w:sz w:val="20"/>
                    <w:szCs w:val="20"/>
                    <w:lang w:val="en-MY"/>
                  </w:rPr>
                  <w:delText>getOverlapping(List&lt;Task&gt;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0AE471B" w14:textId="26AD5D59" w:rsidR="00336288" w:rsidDel="00826542" w:rsidRDefault="00336288">
            <w:pPr>
              <w:cnfStyle w:val="000000100000" w:firstRow="0" w:lastRow="0" w:firstColumn="0" w:lastColumn="0" w:oddVBand="0" w:evenVBand="0" w:oddHBand="1" w:evenHBand="0" w:firstRowFirstColumn="0" w:firstRowLastColumn="0" w:lastRowFirstColumn="0" w:lastRowLastColumn="0"/>
              <w:rPr>
                <w:ins w:id="2643" w:author="Lim Wei Jie" w:date="2014-11-09T00:56:00Z"/>
                <w:del w:id="2644" w:author="Kelvin Ang" w:date="2014-11-09T12:36:00Z"/>
                <w:rFonts w:ascii="Cambria" w:hAnsi="Cambria" w:cs="Times New Roman"/>
              </w:rPr>
            </w:pPr>
            <w:ins w:id="2645" w:author="Lim Wei Jie" w:date="2014-11-09T00:56:00Z">
              <w:del w:id="2646" w:author="Kelvin Ang" w:date="2014-11-09T12:36:00Z">
                <w:r w:rsidDel="00826542">
                  <w:rPr>
                    <w:rFonts w:ascii="Cambria" w:hAnsi="Cambria" w:cs="Times New Roman"/>
                  </w:rPr>
                  <w:delText xml:space="preserve">Returns a list of Tasks which overlap with at least one Task within the list. </w:delText>
                </w:r>
              </w:del>
            </w:ins>
          </w:p>
        </w:tc>
      </w:tr>
      <w:tr w:rsidR="00336288" w:rsidDel="00826542" w14:paraId="081295C7" w14:textId="5B4D1D8B" w:rsidTr="00336288">
        <w:trPr>
          <w:trHeight w:val="463"/>
          <w:ins w:id="2647" w:author="Lim Wei Jie" w:date="2014-11-09T00:56:00Z"/>
          <w:del w:id="2648" w:author="Kelvin Ang" w:date="2014-11-09T12:36:00Z"/>
        </w:trPr>
        <w:tc>
          <w:tcPr>
            <w:cnfStyle w:val="001000000000" w:firstRow="0" w:lastRow="0" w:firstColumn="1" w:lastColumn="0" w:oddVBand="0" w:evenVBand="0" w:oddHBand="0" w:evenHBand="0" w:firstRowFirstColumn="0" w:firstRowLastColumn="0" w:lastRowFirstColumn="0" w:lastRowLastColumn="0"/>
            <w:tcW w:w="416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F07967" w14:textId="18D3AC6C" w:rsidR="00336288" w:rsidRPr="00876E6E" w:rsidDel="00826542" w:rsidRDefault="00336288">
            <w:pPr>
              <w:rPr>
                <w:ins w:id="2649" w:author="Lim Wei Jie" w:date="2014-11-09T00:56:00Z"/>
                <w:del w:id="2650" w:author="Kelvin Ang" w:date="2014-11-09T12:36:00Z"/>
                <w:rFonts w:ascii="Consolas" w:hAnsi="Consolas" w:cs="Consolas"/>
                <w:b w:val="0"/>
                <w:sz w:val="20"/>
                <w:szCs w:val="20"/>
                <w:rPrChange w:id="2651" w:author="Kelvin Ang" w:date="2014-11-09T12:21:00Z">
                  <w:rPr>
                    <w:ins w:id="2652" w:author="Lim Wei Jie" w:date="2014-11-09T00:56:00Z"/>
                    <w:del w:id="2653" w:author="Kelvin Ang" w:date="2014-11-09T12:36:00Z"/>
                    <w:rFonts w:ascii="Consolas" w:hAnsi="Consolas" w:cs="Consolas"/>
                    <w:sz w:val="20"/>
                    <w:szCs w:val="20"/>
                  </w:rPr>
                </w:rPrChange>
              </w:rPr>
            </w:pPr>
            <w:ins w:id="2654" w:author="Lim Wei Jie" w:date="2014-11-09T00:56:00Z">
              <w:del w:id="2655" w:author="Kelvin Ang" w:date="2014-11-09T12:36:00Z">
                <w:r w:rsidRPr="00876E6E" w:rsidDel="00826542">
                  <w:rPr>
                    <w:rFonts w:ascii="Consolas" w:hAnsi="Consolas" w:cs="Consolas"/>
                    <w:sz w:val="20"/>
                    <w:szCs w:val="20"/>
                    <w:lang w:val="en-MY"/>
                  </w:rPr>
                  <w:delText>getOverlapping(Task task, List&lt;Task&gt; list)</w:delText>
                </w:r>
              </w:del>
            </w:ins>
          </w:p>
        </w:tc>
        <w:tc>
          <w:tcPr>
            <w:tcW w:w="521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6E2F1E" w14:textId="0D60F2BE" w:rsidR="00336288" w:rsidDel="00826542" w:rsidRDefault="00336288">
            <w:pPr>
              <w:cnfStyle w:val="000000000000" w:firstRow="0" w:lastRow="0" w:firstColumn="0" w:lastColumn="0" w:oddVBand="0" w:evenVBand="0" w:oddHBand="0" w:evenHBand="0" w:firstRowFirstColumn="0" w:firstRowLastColumn="0" w:lastRowFirstColumn="0" w:lastRowLastColumn="0"/>
              <w:rPr>
                <w:ins w:id="2656" w:author="Lim Wei Jie" w:date="2014-11-09T00:56:00Z"/>
                <w:del w:id="2657" w:author="Kelvin Ang" w:date="2014-11-09T12:36:00Z"/>
                <w:rFonts w:ascii="Cambria" w:hAnsi="Cambria" w:cs="Times New Roman"/>
              </w:rPr>
            </w:pPr>
            <w:ins w:id="2658" w:author="Lim Wei Jie" w:date="2014-11-09T00:56:00Z">
              <w:del w:id="2659" w:author="Kelvin Ang" w:date="2014-11-09T12:36:00Z">
                <w:r w:rsidDel="00826542">
                  <w:rPr>
                    <w:rFonts w:ascii="Cambria" w:hAnsi="Cambria" w:cs="Times New Roman"/>
                  </w:rPr>
                  <w:delText xml:space="preserve">Returns a list of Tasks which overlap with the Task passed by </w:delText>
                </w:r>
                <w:r w:rsidDel="00826542">
                  <w:rPr>
                    <w:rFonts w:ascii="Cambria" w:hAnsi="Cambria" w:cs="Times New Roman"/>
                    <w:i/>
                  </w:rPr>
                  <w:delText>TaskManagerActual</w:delText>
                </w:r>
                <w:r w:rsidDel="00826542">
                  <w:rPr>
                    <w:rFonts w:ascii="Cambria" w:hAnsi="Cambria" w:cs="Times New Roman"/>
                  </w:rPr>
                  <w:delText>.</w:delText>
                </w:r>
              </w:del>
            </w:ins>
          </w:p>
        </w:tc>
      </w:tr>
    </w:tbl>
    <w:p w14:paraId="1EED0634" w14:textId="7893ACA4" w:rsidR="001B3006" w:rsidRDefault="008A2959" w:rsidP="00336288">
      <w:pPr>
        <w:rPr>
          <w:ins w:id="2660" w:author="Kelvin Ang" w:date="2014-11-09T12:39:00Z"/>
        </w:rPr>
      </w:pPr>
      <w:ins w:id="2661" w:author="Kelvin Ang" w:date="2014-11-09T12:39:00Z">
        <w:r>
          <w:t xml:space="preserve">The sorting function uses the built-in comparator of </w:t>
        </w:r>
        <w:r w:rsidR="001B3006">
          <w:t xml:space="preserve">the </w:t>
        </w:r>
        <w:r w:rsidRPr="008A2959">
          <w:rPr>
            <w:i/>
            <w:rPrChange w:id="2662" w:author="Kelvin Ang" w:date="2014-11-09T12:39:00Z">
              <w:rPr/>
            </w:rPrChange>
          </w:rPr>
          <w:t>Task</w:t>
        </w:r>
        <w:r>
          <w:t xml:space="preserve"> </w:t>
        </w:r>
        <w:r w:rsidR="001B3006">
          <w:t xml:space="preserve">class </w:t>
        </w:r>
        <w:r>
          <w:t>to perform sorting.</w:t>
        </w:r>
        <w:r w:rsidR="001B3006">
          <w:t xml:space="preserve"> The </w:t>
        </w:r>
      </w:ins>
      <w:ins w:id="2663" w:author="Kelvin Ang" w:date="2014-11-09T13:31:00Z">
        <w:r w:rsidR="00AA5ED6">
          <w:t xml:space="preserve">comparator in </w:t>
        </w:r>
        <w:r w:rsidR="00AA5ED6" w:rsidRPr="00AA5ED6">
          <w:rPr>
            <w:i/>
            <w:rPrChange w:id="2664" w:author="Kelvin Ang" w:date="2014-11-09T13:31:00Z">
              <w:rPr/>
            </w:rPrChange>
          </w:rPr>
          <w:t>Task</w:t>
        </w:r>
        <w:r w:rsidR="00AA5ED6">
          <w:t xml:space="preserve"> </w:t>
        </w:r>
      </w:ins>
      <w:ins w:id="2665" w:author="Kelvin Ang" w:date="2014-11-09T12:39:00Z">
        <w:r w:rsidR="001B3006">
          <w:t xml:space="preserve">is summarized in </w:t>
        </w:r>
      </w:ins>
      <w:ins w:id="2666" w:author="Kelvin Ang" w:date="2014-11-09T13:31:00Z">
        <w:r w:rsidR="00440AB7" w:rsidRPr="00440AB7">
          <w:rPr>
            <w:b/>
            <w:rPrChange w:id="2667" w:author="Kelvin Ang" w:date="2014-11-09T13:31:00Z">
              <w:rPr/>
            </w:rPrChange>
          </w:rPr>
          <w:t>Figure 15</w:t>
        </w:r>
      </w:ins>
      <w:ins w:id="2668" w:author="Kelvin Ang" w:date="2014-11-09T12:39:00Z">
        <w:r w:rsidR="001B3006">
          <w:t>.</w:t>
        </w:r>
      </w:ins>
    </w:p>
    <w:tbl>
      <w:tblPr>
        <w:tblStyle w:val="TableGrid"/>
        <w:tblW w:w="0" w:type="auto"/>
        <w:tblLook w:val="04A0" w:firstRow="1" w:lastRow="0" w:firstColumn="1" w:lastColumn="0" w:noHBand="0" w:noVBand="1"/>
      </w:tblPr>
      <w:tblGrid>
        <w:gridCol w:w="9576"/>
      </w:tblGrid>
      <w:tr w:rsidR="001B3006" w14:paraId="3CD3D31E" w14:textId="77777777" w:rsidTr="001B3006">
        <w:trPr>
          <w:ins w:id="2669" w:author="Kelvin Ang" w:date="2014-11-09T12:40:00Z"/>
        </w:trPr>
        <w:tc>
          <w:tcPr>
            <w:tcW w:w="9576" w:type="dxa"/>
          </w:tcPr>
          <w:p w14:paraId="473A9EE0" w14:textId="33FF43A5" w:rsidR="001B3006" w:rsidRPr="00C13C4D" w:rsidRDefault="00C13C4D" w:rsidP="001B3006">
            <w:pPr>
              <w:autoSpaceDE w:val="0"/>
              <w:autoSpaceDN w:val="0"/>
              <w:adjustRightInd w:val="0"/>
              <w:spacing w:after="0" w:line="240" w:lineRule="auto"/>
              <w:rPr>
                <w:ins w:id="2670" w:author="Kelvin Ang" w:date="2014-11-09T12:41:00Z"/>
                <w:rFonts w:ascii="Consolas" w:hAnsi="Consolas" w:cs="Consolas"/>
                <w:color w:val="000000"/>
                <w:sz w:val="20"/>
                <w:szCs w:val="20"/>
              </w:rPr>
            </w:pPr>
            <w:ins w:id="2671" w:author="Kelvin Ang" w:date="2014-11-09T12:42:00Z">
              <w:r>
                <w:rPr>
                  <w:rFonts w:ascii="Consolas" w:hAnsi="Consolas" w:cs="Consolas"/>
                  <w:b/>
                  <w:bCs/>
                  <w:color w:val="7F0055"/>
                  <w:sz w:val="20"/>
                  <w:szCs w:val="20"/>
                </w:rPr>
                <w:t>…</w:t>
              </w:r>
            </w:ins>
          </w:p>
          <w:p w14:paraId="6EBF6FB4" w14:textId="4B5B3FD1" w:rsidR="001B3006" w:rsidRPr="00C13C4D" w:rsidRDefault="001B3006" w:rsidP="001B3006">
            <w:pPr>
              <w:autoSpaceDE w:val="0"/>
              <w:autoSpaceDN w:val="0"/>
              <w:adjustRightInd w:val="0"/>
              <w:spacing w:after="0" w:line="240" w:lineRule="auto"/>
              <w:rPr>
                <w:ins w:id="2672" w:author="Kelvin Ang" w:date="2014-11-09T12:40:00Z"/>
                <w:rFonts w:ascii="Consolas" w:hAnsi="Consolas" w:cs="Consolas"/>
                <w:sz w:val="20"/>
                <w:szCs w:val="20"/>
              </w:rPr>
            </w:pPr>
            <w:ins w:id="2673"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isThisDateNull</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isOtherDateNull</w:t>
              </w:r>
              <w:r w:rsidRPr="00C13C4D">
                <w:rPr>
                  <w:rFonts w:ascii="Consolas" w:hAnsi="Consolas" w:cs="Consolas"/>
                  <w:color w:val="000000"/>
                  <w:sz w:val="20"/>
                  <w:szCs w:val="20"/>
                </w:rPr>
                <w:t>) {</w:t>
              </w:r>
            </w:ins>
          </w:p>
          <w:p w14:paraId="412D2E3F" w14:textId="06AC0FF8" w:rsidR="001B3006" w:rsidRPr="00C13C4D" w:rsidRDefault="001B3006" w:rsidP="001B3006">
            <w:pPr>
              <w:autoSpaceDE w:val="0"/>
              <w:autoSpaceDN w:val="0"/>
              <w:adjustRightInd w:val="0"/>
              <w:spacing w:after="0" w:line="240" w:lineRule="auto"/>
              <w:rPr>
                <w:ins w:id="2674" w:author="Kelvin Ang" w:date="2014-11-09T12:40:00Z"/>
                <w:rFonts w:ascii="Consolas" w:hAnsi="Consolas" w:cs="Consolas"/>
                <w:sz w:val="20"/>
                <w:szCs w:val="20"/>
              </w:rPr>
            </w:pPr>
            <w:ins w:id="2675"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D54096A" w14:textId="11ED44CF" w:rsidR="001B3006" w:rsidRPr="00C13C4D" w:rsidRDefault="001B3006" w:rsidP="001B3006">
            <w:pPr>
              <w:autoSpaceDE w:val="0"/>
              <w:autoSpaceDN w:val="0"/>
              <w:adjustRightInd w:val="0"/>
              <w:spacing w:after="0" w:line="240" w:lineRule="auto"/>
              <w:rPr>
                <w:ins w:id="2676" w:author="Kelvin Ang" w:date="2014-11-09T12:40:00Z"/>
                <w:rFonts w:ascii="Consolas" w:hAnsi="Consolas" w:cs="Consolas"/>
                <w:sz w:val="20"/>
                <w:szCs w:val="20"/>
              </w:rPr>
            </w:pPr>
            <w:ins w:id="2677" w:author="Kelvin Ang" w:date="2014-11-09T12:40:00Z">
              <w:r w:rsidRPr="00C13C4D">
                <w:rPr>
                  <w:rFonts w:ascii="Consolas" w:hAnsi="Consolas" w:cs="Consolas"/>
                  <w:color w:val="000000"/>
                  <w:sz w:val="20"/>
                  <w:szCs w:val="20"/>
                </w:rPr>
                <w:t>}</w:t>
              </w:r>
            </w:ins>
          </w:p>
          <w:p w14:paraId="66006C61" w14:textId="56757704" w:rsidR="001B3006" w:rsidRPr="00C13C4D" w:rsidRDefault="001B3006" w:rsidP="001B3006">
            <w:pPr>
              <w:autoSpaceDE w:val="0"/>
              <w:autoSpaceDN w:val="0"/>
              <w:adjustRightInd w:val="0"/>
              <w:spacing w:after="0" w:line="240" w:lineRule="auto"/>
              <w:rPr>
                <w:ins w:id="2678" w:author="Kelvin Ang" w:date="2014-11-09T12:40:00Z"/>
                <w:rFonts w:ascii="Consolas" w:hAnsi="Consolas" w:cs="Consolas"/>
                <w:sz w:val="20"/>
                <w:szCs w:val="20"/>
              </w:rPr>
            </w:pPr>
            <w:ins w:id="2679"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isOtherDateNull</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isThisDateNull</w:t>
              </w:r>
              <w:r w:rsidRPr="00C13C4D">
                <w:rPr>
                  <w:rFonts w:ascii="Consolas" w:hAnsi="Consolas" w:cs="Consolas"/>
                  <w:color w:val="000000"/>
                  <w:sz w:val="20"/>
                  <w:szCs w:val="20"/>
                </w:rPr>
                <w:t>) {</w:t>
              </w:r>
            </w:ins>
          </w:p>
          <w:p w14:paraId="394AA67F" w14:textId="7363A8AB" w:rsidR="001B3006" w:rsidRPr="00C13C4D" w:rsidRDefault="001B3006" w:rsidP="001B3006">
            <w:pPr>
              <w:autoSpaceDE w:val="0"/>
              <w:autoSpaceDN w:val="0"/>
              <w:adjustRightInd w:val="0"/>
              <w:spacing w:after="0" w:line="240" w:lineRule="auto"/>
              <w:rPr>
                <w:ins w:id="2680" w:author="Kelvin Ang" w:date="2014-11-09T12:40:00Z"/>
                <w:rFonts w:ascii="Consolas" w:hAnsi="Consolas" w:cs="Consolas"/>
                <w:sz w:val="20"/>
                <w:szCs w:val="20"/>
              </w:rPr>
            </w:pPr>
            <w:ins w:id="2681"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7FE22721" w14:textId="514AAE9E" w:rsidR="001B3006" w:rsidRPr="00C13C4D" w:rsidRDefault="001B3006" w:rsidP="001B3006">
            <w:pPr>
              <w:autoSpaceDE w:val="0"/>
              <w:autoSpaceDN w:val="0"/>
              <w:adjustRightInd w:val="0"/>
              <w:spacing w:after="0" w:line="240" w:lineRule="auto"/>
              <w:rPr>
                <w:ins w:id="2682" w:author="Kelvin Ang" w:date="2014-11-09T12:40:00Z"/>
                <w:rFonts w:ascii="Consolas" w:hAnsi="Consolas" w:cs="Consolas"/>
                <w:sz w:val="20"/>
                <w:szCs w:val="20"/>
              </w:rPr>
            </w:pPr>
            <w:ins w:id="2683" w:author="Kelvin Ang" w:date="2014-11-09T12:40:00Z">
              <w:r w:rsidRPr="00C13C4D">
                <w:rPr>
                  <w:rFonts w:ascii="Consolas" w:hAnsi="Consolas" w:cs="Consolas"/>
                  <w:color w:val="000000"/>
                  <w:sz w:val="20"/>
                  <w:szCs w:val="20"/>
                </w:rPr>
                <w:t>}</w:t>
              </w:r>
            </w:ins>
          </w:p>
          <w:p w14:paraId="14E8FB11" w14:textId="3919BF09" w:rsidR="001B3006" w:rsidRPr="00C13C4D" w:rsidRDefault="001B3006" w:rsidP="001B3006">
            <w:pPr>
              <w:autoSpaceDE w:val="0"/>
              <w:autoSpaceDN w:val="0"/>
              <w:adjustRightInd w:val="0"/>
              <w:spacing w:after="0" w:line="240" w:lineRule="auto"/>
              <w:rPr>
                <w:ins w:id="2684" w:author="Kelvin Ang" w:date="2014-11-09T12:40:00Z"/>
                <w:rFonts w:ascii="Consolas" w:hAnsi="Consolas" w:cs="Consolas"/>
                <w:sz w:val="20"/>
                <w:szCs w:val="20"/>
              </w:rPr>
            </w:pPr>
            <w:ins w:id="2685"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isThisDateNull</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isOtherDateNull</w:t>
              </w:r>
              <w:r w:rsidRPr="00C13C4D">
                <w:rPr>
                  <w:rFonts w:ascii="Consolas" w:hAnsi="Consolas" w:cs="Consolas"/>
                  <w:color w:val="000000"/>
                  <w:sz w:val="20"/>
                  <w:szCs w:val="20"/>
                </w:rPr>
                <w:t>) {</w:t>
              </w:r>
            </w:ins>
          </w:p>
          <w:p w14:paraId="48F4838E" w14:textId="2BC29BBB" w:rsidR="001B3006" w:rsidRPr="00C13C4D" w:rsidRDefault="001B3006" w:rsidP="001B3006">
            <w:pPr>
              <w:autoSpaceDE w:val="0"/>
              <w:autoSpaceDN w:val="0"/>
              <w:adjustRightInd w:val="0"/>
              <w:spacing w:after="0" w:line="240" w:lineRule="auto"/>
              <w:rPr>
                <w:ins w:id="2686" w:author="Kelvin Ang" w:date="2014-11-09T12:40:00Z"/>
                <w:rFonts w:ascii="Consolas" w:hAnsi="Consolas" w:cs="Consolas"/>
                <w:sz w:val="20"/>
                <w:szCs w:val="20"/>
              </w:rPr>
            </w:pPr>
            <w:ins w:id="2687"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0;</w:t>
              </w:r>
            </w:ins>
          </w:p>
          <w:p w14:paraId="6767CA41" w14:textId="63DD1824" w:rsidR="001B3006" w:rsidRPr="00C13C4D" w:rsidRDefault="001B3006" w:rsidP="001B3006">
            <w:pPr>
              <w:autoSpaceDE w:val="0"/>
              <w:autoSpaceDN w:val="0"/>
              <w:adjustRightInd w:val="0"/>
              <w:spacing w:after="0" w:line="240" w:lineRule="auto"/>
              <w:rPr>
                <w:ins w:id="2688" w:author="Kelvin Ang" w:date="2014-11-09T12:40:00Z"/>
                <w:rFonts w:ascii="Consolas" w:hAnsi="Consolas" w:cs="Consolas"/>
                <w:sz w:val="20"/>
                <w:szCs w:val="20"/>
              </w:rPr>
            </w:pPr>
            <w:ins w:id="2689" w:author="Kelvin Ang" w:date="2014-11-09T12:40:00Z">
              <w:r w:rsidRPr="00C13C4D">
                <w:rPr>
                  <w:rFonts w:ascii="Consolas" w:hAnsi="Consolas" w:cs="Consolas"/>
                  <w:color w:val="000000"/>
                  <w:sz w:val="20"/>
                  <w:szCs w:val="20"/>
                </w:rPr>
                <w:t>}</w:t>
              </w:r>
            </w:ins>
          </w:p>
          <w:p w14:paraId="26836AF1" w14:textId="04D0CAF0" w:rsidR="001B3006" w:rsidRPr="00C13C4D" w:rsidRDefault="001B3006" w:rsidP="001B3006">
            <w:pPr>
              <w:autoSpaceDE w:val="0"/>
              <w:autoSpaceDN w:val="0"/>
              <w:adjustRightInd w:val="0"/>
              <w:spacing w:after="0" w:line="240" w:lineRule="auto"/>
              <w:rPr>
                <w:ins w:id="2690" w:author="Kelvin Ang" w:date="2014-11-09T12:41:00Z"/>
                <w:rFonts w:ascii="Consolas" w:hAnsi="Consolas" w:cs="Consolas"/>
                <w:color w:val="000000"/>
                <w:sz w:val="20"/>
                <w:szCs w:val="20"/>
              </w:rPr>
            </w:pPr>
          </w:p>
          <w:p w14:paraId="4B6EB50C" w14:textId="59061EDF" w:rsidR="001B3006" w:rsidRPr="00C13C4D" w:rsidRDefault="001B3006" w:rsidP="001B3006">
            <w:pPr>
              <w:autoSpaceDE w:val="0"/>
              <w:autoSpaceDN w:val="0"/>
              <w:adjustRightInd w:val="0"/>
              <w:spacing w:after="0" w:line="240" w:lineRule="auto"/>
              <w:rPr>
                <w:ins w:id="2691" w:author="Kelvin Ang" w:date="2014-11-09T12:40:00Z"/>
                <w:rFonts w:ascii="Consolas" w:hAnsi="Consolas" w:cs="Consolas"/>
                <w:sz w:val="20"/>
                <w:szCs w:val="20"/>
              </w:rPr>
            </w:pPr>
            <w:ins w:id="2692" w:author="Kelvin Ang" w:date="2014-11-09T12:40:00Z">
              <w:r w:rsidRPr="00C13C4D">
                <w:rPr>
                  <w:rFonts w:ascii="Consolas" w:hAnsi="Consolas" w:cs="Consolas"/>
                  <w:b/>
                  <w:bCs/>
                  <w:color w:val="7F0055"/>
                  <w:sz w:val="20"/>
                  <w:szCs w:val="20"/>
                </w:rPr>
                <w:t>if</w:t>
              </w:r>
              <w:r w:rsidRPr="00C13C4D">
                <w:rPr>
                  <w:rFonts w:ascii="Consolas" w:hAnsi="Consolas" w:cs="Consolas"/>
                  <w:color w:val="000000"/>
                  <w:sz w:val="20"/>
                  <w:szCs w:val="20"/>
                </w:rPr>
                <w:t xml:space="preserve"> (</w:t>
              </w:r>
              <w:r w:rsidRPr="00C13C4D">
                <w:rPr>
                  <w:rFonts w:ascii="Consolas" w:hAnsi="Consolas" w:cs="Consolas"/>
                  <w:color w:val="6A3E3E"/>
                  <w:sz w:val="20"/>
                  <w:szCs w:val="20"/>
                </w:rPr>
                <w:t>isSameDate</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isThisAllDay</w:t>
              </w:r>
              <w:r w:rsidRPr="00C13C4D">
                <w:rPr>
                  <w:rFonts w:ascii="Consolas" w:hAnsi="Consolas" w:cs="Consolas"/>
                  <w:color w:val="000000"/>
                  <w:sz w:val="20"/>
                  <w:szCs w:val="20"/>
                </w:rPr>
                <w:t xml:space="preserve"> &amp;&amp; !</w:t>
              </w:r>
              <w:r w:rsidRPr="00C13C4D">
                <w:rPr>
                  <w:rFonts w:ascii="Consolas" w:hAnsi="Consolas" w:cs="Consolas"/>
                  <w:color w:val="6A3E3E"/>
                  <w:sz w:val="20"/>
                  <w:szCs w:val="20"/>
                </w:rPr>
                <w:t>isOtherAllDay</w:t>
              </w:r>
              <w:r w:rsidRPr="00C13C4D">
                <w:rPr>
                  <w:rFonts w:ascii="Consolas" w:hAnsi="Consolas" w:cs="Consolas"/>
                  <w:color w:val="000000"/>
                  <w:sz w:val="20"/>
                  <w:szCs w:val="20"/>
                </w:rPr>
                <w:t>) {</w:t>
              </w:r>
            </w:ins>
          </w:p>
          <w:p w14:paraId="71245CDB" w14:textId="5ADB2801" w:rsidR="001B3006" w:rsidRPr="00C13C4D" w:rsidRDefault="001B3006" w:rsidP="001B3006">
            <w:pPr>
              <w:autoSpaceDE w:val="0"/>
              <w:autoSpaceDN w:val="0"/>
              <w:adjustRightInd w:val="0"/>
              <w:spacing w:after="0" w:line="240" w:lineRule="auto"/>
              <w:rPr>
                <w:ins w:id="2693" w:author="Kelvin Ang" w:date="2014-11-09T12:40:00Z"/>
                <w:rFonts w:ascii="Consolas" w:hAnsi="Consolas" w:cs="Consolas"/>
                <w:sz w:val="20"/>
                <w:szCs w:val="20"/>
              </w:rPr>
            </w:pPr>
            <w:ins w:id="2694" w:author="Kelvin Ang" w:date="2014-11-09T12:40:00Z">
              <w:r w:rsidRPr="00C13C4D">
                <w:rPr>
                  <w:rFonts w:ascii="Consolas" w:hAnsi="Consolas" w:cs="Consolas"/>
                  <w:color w:val="000000"/>
                  <w:sz w:val="20"/>
                  <w:szCs w:val="20"/>
                </w:rPr>
                <w:tab/>
              </w:r>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-1;</w:t>
              </w:r>
            </w:ins>
          </w:p>
          <w:p w14:paraId="1B0B330C" w14:textId="249A83C9" w:rsidR="001B3006" w:rsidRPr="00C13C4D" w:rsidRDefault="001B3006" w:rsidP="001B3006">
            <w:pPr>
              <w:autoSpaceDE w:val="0"/>
              <w:autoSpaceDN w:val="0"/>
              <w:adjustRightInd w:val="0"/>
              <w:spacing w:after="0" w:line="240" w:lineRule="auto"/>
              <w:rPr>
                <w:ins w:id="2695" w:author="Kelvin Ang" w:date="2014-11-09T12:40:00Z"/>
                <w:rFonts w:ascii="Consolas" w:hAnsi="Consolas" w:cs="Consolas"/>
                <w:sz w:val="20"/>
                <w:szCs w:val="20"/>
              </w:rPr>
            </w:pPr>
            <w:ins w:id="2696" w:author="Kelvin Ang" w:date="2014-11-09T12:40:00Z">
              <w:r w:rsidRPr="00C13C4D">
                <w:rPr>
                  <w:rFonts w:ascii="Consolas" w:hAnsi="Consolas" w:cs="Consolas"/>
                  <w:color w:val="000000"/>
                  <w:sz w:val="20"/>
                  <w:szCs w:val="20"/>
                </w:rPr>
                <w:t>}</w:t>
              </w:r>
            </w:ins>
          </w:p>
          <w:p w14:paraId="6F283601" w14:textId="56BE6C31" w:rsidR="001B3006" w:rsidRPr="00C13C4D" w:rsidRDefault="001B3006" w:rsidP="001B3006">
            <w:pPr>
              <w:autoSpaceDE w:val="0"/>
              <w:autoSpaceDN w:val="0"/>
              <w:adjustRightInd w:val="0"/>
              <w:spacing w:after="0" w:line="240" w:lineRule="auto"/>
              <w:rPr>
                <w:ins w:id="2697" w:author="Kelvin Ang" w:date="2014-11-09T12:41:00Z"/>
                <w:rFonts w:ascii="Consolas" w:hAnsi="Consolas" w:cs="Consolas"/>
                <w:color w:val="000000"/>
                <w:sz w:val="20"/>
                <w:szCs w:val="20"/>
              </w:rPr>
            </w:pPr>
          </w:p>
          <w:p w14:paraId="37DD6ECD" w14:textId="62497A27" w:rsidR="001B3006" w:rsidRDefault="001B3006">
            <w:pPr>
              <w:autoSpaceDE w:val="0"/>
              <w:autoSpaceDN w:val="0"/>
              <w:adjustRightInd w:val="0"/>
              <w:spacing w:after="0" w:line="240" w:lineRule="auto"/>
              <w:rPr>
                <w:ins w:id="2698" w:author="Kelvin Ang" w:date="2014-11-09T12:43:00Z"/>
                <w:rFonts w:ascii="Consolas" w:hAnsi="Consolas" w:cs="Consolas"/>
                <w:sz w:val="20"/>
                <w:szCs w:val="20"/>
              </w:rPr>
              <w:pPrChange w:id="2699" w:author="Kelvin Ang" w:date="2014-11-09T12:43:00Z">
                <w:pPr/>
              </w:pPrChange>
            </w:pPr>
            <w:ins w:id="2700" w:author="Kelvin Ang" w:date="2014-11-09T12:40:00Z">
              <w:r w:rsidRPr="00C13C4D">
                <w:rPr>
                  <w:rFonts w:ascii="Consolas" w:hAnsi="Consolas" w:cs="Consolas"/>
                  <w:b/>
                  <w:bCs/>
                  <w:color w:val="7F0055"/>
                  <w:sz w:val="20"/>
                  <w:szCs w:val="20"/>
                </w:rPr>
                <w:t>return</w:t>
              </w:r>
              <w:r w:rsidRPr="00C13C4D">
                <w:rPr>
                  <w:rFonts w:ascii="Consolas" w:hAnsi="Consolas" w:cs="Consolas"/>
                  <w:color w:val="000000"/>
                  <w:sz w:val="20"/>
                  <w:szCs w:val="20"/>
                </w:rPr>
                <w:t xml:space="preserve"> </w:t>
              </w:r>
              <w:r w:rsidRPr="00C13C4D">
                <w:rPr>
                  <w:rFonts w:ascii="Consolas" w:hAnsi="Consolas" w:cs="Consolas"/>
                  <w:color w:val="6A3E3E"/>
                  <w:sz w:val="20"/>
                  <w:szCs w:val="20"/>
                </w:rPr>
                <w:t>thisDateTime</w:t>
              </w:r>
              <w:r w:rsidRPr="00C13C4D">
                <w:rPr>
                  <w:rFonts w:ascii="Consolas" w:hAnsi="Consolas" w:cs="Consolas"/>
                  <w:color w:val="000000"/>
                  <w:sz w:val="20"/>
                  <w:szCs w:val="20"/>
                </w:rPr>
                <w:t>.compareTo(</w:t>
              </w:r>
              <w:r w:rsidRPr="00C13C4D">
                <w:rPr>
                  <w:rFonts w:ascii="Consolas" w:hAnsi="Consolas" w:cs="Consolas"/>
                  <w:color w:val="6A3E3E"/>
                  <w:sz w:val="20"/>
                  <w:szCs w:val="20"/>
                </w:rPr>
                <w:t>otherDateTime</w:t>
              </w:r>
              <w:r w:rsidRPr="00C13C4D">
                <w:rPr>
                  <w:rFonts w:ascii="Consolas" w:hAnsi="Consolas" w:cs="Consolas"/>
                  <w:color w:val="000000"/>
                  <w:sz w:val="20"/>
                  <w:szCs w:val="20"/>
                </w:rPr>
                <w:t>);</w:t>
              </w:r>
            </w:ins>
          </w:p>
          <w:p w14:paraId="6C1355EA" w14:textId="7CF12D13" w:rsidR="00C13C4D" w:rsidRPr="00C13C4D" w:rsidRDefault="00C13C4D">
            <w:pPr>
              <w:keepNext/>
              <w:autoSpaceDE w:val="0"/>
              <w:autoSpaceDN w:val="0"/>
              <w:adjustRightInd w:val="0"/>
              <w:spacing w:after="0" w:line="240" w:lineRule="auto"/>
              <w:rPr>
                <w:ins w:id="2701" w:author="Kelvin Ang" w:date="2014-11-09T12:40:00Z"/>
                <w:rFonts w:ascii="Consolas" w:hAnsi="Consolas" w:cs="Consolas"/>
                <w:sz w:val="20"/>
                <w:szCs w:val="20"/>
                <w:rPrChange w:id="2702" w:author="Kelvin Ang" w:date="2014-11-09T12:43:00Z">
                  <w:rPr>
                    <w:ins w:id="2703" w:author="Kelvin Ang" w:date="2014-11-09T12:40:00Z"/>
                  </w:rPr>
                </w:rPrChange>
              </w:rPr>
              <w:pPrChange w:id="2704" w:author="Kelvin Ang" w:date="2014-11-09T13:02:00Z">
                <w:pPr/>
              </w:pPrChange>
            </w:pPr>
            <w:ins w:id="2705" w:author="Kelvin Ang" w:date="2014-11-09T12:43:00Z">
              <w:r>
                <w:rPr>
                  <w:rFonts w:ascii="Consolas" w:hAnsi="Consolas" w:cs="Consolas"/>
                  <w:sz w:val="20"/>
                  <w:szCs w:val="20"/>
                </w:rPr>
                <w:t>…</w:t>
              </w:r>
            </w:ins>
          </w:p>
        </w:tc>
      </w:tr>
    </w:tbl>
    <w:p w14:paraId="003A9748" w14:textId="6C08D61E" w:rsidR="00EC1C43" w:rsidRDefault="00EC1C43">
      <w:pPr>
        <w:pStyle w:val="Caption"/>
        <w:jc w:val="center"/>
        <w:rPr>
          <w:ins w:id="2706" w:author="Kelvin Ang" w:date="2014-11-09T13:02:00Z"/>
        </w:rPr>
        <w:pPrChange w:id="2707" w:author="Kelvin Ang" w:date="2014-11-09T13:02:00Z">
          <w:pPr>
            <w:pStyle w:val="Caption"/>
          </w:pPr>
        </w:pPrChange>
      </w:pPr>
      <w:ins w:id="2708" w:author="Kelvin Ang" w:date="2014-11-09T13:02:00Z">
        <w:r>
          <w:br/>
          <w:t xml:space="preserve">Figure </w:t>
        </w:r>
        <w:r>
          <w:fldChar w:fldCharType="begin"/>
        </w:r>
        <w:r>
          <w:instrText xml:space="preserve"> SEQ Figure \* ARABIC </w:instrText>
        </w:r>
      </w:ins>
      <w:r>
        <w:fldChar w:fldCharType="separate"/>
      </w:r>
      <w:ins w:id="2709" w:author="Kelvin Ang" w:date="2014-11-09T13:31:00Z">
        <w:r w:rsidR="00440AB7">
          <w:rPr>
            <w:noProof/>
          </w:rPr>
          <w:t>15</w:t>
        </w:r>
      </w:ins>
      <w:ins w:id="2710" w:author="Kelvin Ang" w:date="2014-11-09T13:02:00Z">
        <w:r>
          <w:fldChar w:fldCharType="end"/>
        </w:r>
        <w:r>
          <w:rPr>
            <w:noProof/>
          </w:rPr>
          <w:t xml:space="preserve"> - Task Comparator Snippet</w:t>
        </w:r>
      </w:ins>
    </w:p>
    <w:p w14:paraId="4C089AC8" w14:textId="41510C83" w:rsidR="00336288" w:rsidDel="00826542" w:rsidRDefault="00336288">
      <w:pPr>
        <w:pStyle w:val="Caption"/>
        <w:jc w:val="center"/>
        <w:rPr>
          <w:ins w:id="2711" w:author="Lim Wei Jie" w:date="2014-11-09T00:56:00Z"/>
          <w:del w:id="2712" w:author="Kelvin Ang" w:date="2014-11-09T12:36:00Z"/>
          <w:rFonts w:ascii="Cambria" w:eastAsia="MS Mincho" w:hAnsi="Cambria" w:cs="Times New Roman"/>
        </w:rPr>
      </w:pPr>
      <w:ins w:id="2713" w:author="Lim Wei Jie" w:date="2014-11-09T00:56:00Z">
        <w:del w:id="2714" w:author="Kelvin Ang" w:date="2014-11-09T12:36:00Z">
          <w:r w:rsidDel="00826542">
            <w:delText xml:space="preserve">Table </w:delText>
          </w:r>
        </w:del>
        <w:del w:id="2715" w:author="Kelvin Ang" w:date="2014-11-09T10:14:00Z">
          <w:r w:rsidDel="00BC6930">
            <w:fldChar w:fldCharType="begin"/>
          </w:r>
          <w:r w:rsidDel="00BC6930">
            <w:delInstrText xml:space="preserve"> SEQ Table \* ARABIC </w:delInstrText>
          </w:r>
          <w:r w:rsidDel="00BC6930">
            <w:fldChar w:fldCharType="separate"/>
          </w:r>
          <w:r w:rsidDel="00BC6930">
            <w:rPr>
              <w:noProof/>
            </w:rPr>
            <w:delText>5</w:delText>
          </w:r>
          <w:r w:rsidDel="00BC6930">
            <w:fldChar w:fldCharType="end"/>
          </w:r>
        </w:del>
        <w:del w:id="2716" w:author="Kelvin Ang" w:date="2014-11-09T12:36:00Z">
          <w:r w:rsidDel="00826542">
            <w:delText xml:space="preserve"> – Results Of Different Overlap Methods</w:delText>
          </w:r>
        </w:del>
      </w:ins>
    </w:p>
    <w:p w14:paraId="0126B9EF" w14:textId="466ACAC3" w:rsidR="00336288" w:rsidDel="00826542" w:rsidRDefault="00336288">
      <w:pPr>
        <w:pStyle w:val="Caption"/>
        <w:jc w:val="center"/>
        <w:rPr>
          <w:ins w:id="2717" w:author="Lim Wei Jie" w:date="2014-11-09T00:56:00Z"/>
          <w:del w:id="2718" w:author="Kelvin Ang" w:date="2014-11-09T12:37:00Z"/>
          <w:rFonts w:ascii="Cambria" w:eastAsia="MS Mincho" w:hAnsi="Cambria" w:cs="Times New Roman"/>
        </w:rPr>
        <w:pPrChange w:id="2719" w:author="Kelvin Ang" w:date="2014-11-09T12:45:00Z">
          <w:pPr/>
        </w:pPrChange>
      </w:pPr>
      <w:ins w:id="2720" w:author="Lim Wei Jie" w:date="2014-11-09T00:56:00Z">
        <w:del w:id="2721" w:author="Kelvin Ang" w:date="2014-11-09T12:37:00Z">
          <w:r w:rsidDel="00826542">
            <w:rPr>
              <w:rFonts w:ascii="Cambria" w:eastAsia="MS Mincho" w:hAnsi="Cambria" w:cs="Times New Roman"/>
            </w:rPr>
            <w:delText xml:space="preserve">For the </w:delText>
          </w:r>
          <w:r w:rsidDel="00826542">
            <w:rPr>
              <w:rFonts w:ascii="Consolas" w:eastAsia="MS Mincho" w:hAnsi="Consolas" w:cs="Consolas"/>
              <w:sz w:val="20"/>
              <w:szCs w:val="20"/>
            </w:rPr>
            <w:delText>sortByDate(List&lt;Task&gt;)</w:delText>
          </w:r>
          <w:r w:rsidDel="00826542">
            <w:rPr>
              <w:rFonts w:ascii="Cambria" w:eastAsia="MS Mincho" w:hAnsi="Cambria" w:cs="Consolas"/>
            </w:rPr>
            <w:delText xml:space="preserve"> method, </w:delText>
          </w:r>
          <w:r w:rsidDel="00826542">
            <w:rPr>
              <w:rFonts w:ascii="Cambria" w:eastAsia="MS Mincho" w:hAnsi="Cambria" w:cs="Consolas"/>
              <w:i/>
            </w:rPr>
            <w:delText>ListProcessorActual</w:delText>
          </w:r>
          <w:r w:rsidDel="00826542">
            <w:rPr>
              <w:rFonts w:ascii="Cambria" w:eastAsia="MS Mincho" w:hAnsi="Cambria" w:cs="Consolas"/>
            </w:rPr>
            <w:delText xml:space="preserve"> will return a list of Tasks which are sorted chronologically to </w:delText>
          </w:r>
          <w:r w:rsidDel="00826542">
            <w:rPr>
              <w:rFonts w:ascii="Cambria" w:eastAsia="MS Mincho" w:hAnsi="Cambria" w:cs="Consolas"/>
              <w:i/>
            </w:rPr>
            <w:delText>TaskManagerActual</w:delText>
          </w:r>
          <w:r w:rsidDel="00826542">
            <w:rPr>
              <w:rFonts w:ascii="Cambria" w:eastAsia="MS Mincho" w:hAnsi="Cambria" w:cs="Consolas"/>
            </w:rPr>
            <w:delText xml:space="preserve"> when it is called.</w:delText>
          </w:r>
        </w:del>
      </w:ins>
    </w:p>
    <w:p w14:paraId="45B7C00B" w14:textId="2B7E61BD" w:rsidR="00336288" w:rsidDel="00826542" w:rsidRDefault="00336288">
      <w:pPr>
        <w:pStyle w:val="Caption"/>
        <w:jc w:val="center"/>
        <w:rPr>
          <w:ins w:id="2722" w:author="Lim Wei Jie" w:date="2014-11-09T00:56:00Z"/>
          <w:del w:id="2723" w:author="Kelvin Ang" w:date="2014-11-09T12:37:00Z"/>
        </w:rPr>
        <w:pPrChange w:id="2724" w:author="Kelvin Ang" w:date="2014-11-09T12:45:00Z">
          <w:pPr/>
        </w:pPrChange>
      </w:pPr>
    </w:p>
    <w:p w14:paraId="354F4502" w14:textId="5FFD7A66" w:rsidR="00336288" w:rsidDel="00C13C4D" w:rsidRDefault="00336288">
      <w:pPr>
        <w:pStyle w:val="Caption"/>
        <w:jc w:val="center"/>
        <w:rPr>
          <w:ins w:id="2725" w:author="Lim Wei Jie" w:date="2014-11-09T00:56:00Z"/>
          <w:del w:id="2726" w:author="Kelvin Ang" w:date="2014-11-09T12:42:00Z"/>
          <w:rFonts w:asciiTheme="majorHAnsi" w:eastAsiaTheme="majorEastAsia" w:hAnsiTheme="majorHAnsi" w:cstheme="majorBidi"/>
          <w:color w:val="365F91" w:themeColor="accent1" w:themeShade="BF"/>
          <w:sz w:val="48"/>
          <w:szCs w:val="32"/>
        </w:rPr>
        <w:pPrChange w:id="2727" w:author="Kelvin Ang" w:date="2014-11-09T12:45:00Z">
          <w:pPr/>
        </w:pPrChange>
      </w:pPr>
      <w:ins w:id="2728" w:author="Lim Wei Jie" w:date="2014-11-09T00:56:00Z">
        <w:del w:id="2729" w:author="Kelvin Ang" w:date="2014-11-09T12:37:00Z">
          <w:r w:rsidDel="00826542">
            <w:br w:type="page"/>
          </w:r>
        </w:del>
      </w:ins>
    </w:p>
    <w:p w14:paraId="2F46A071" w14:textId="2F4DB3A8" w:rsidR="0092526E" w:rsidDel="00C013BD" w:rsidRDefault="0092526E">
      <w:pPr>
        <w:pStyle w:val="Caption"/>
        <w:jc w:val="center"/>
        <w:rPr>
          <w:del w:id="2730" w:author="Kelvin Ang" w:date="2014-11-09T12:46:00Z"/>
        </w:rPr>
        <w:pPrChange w:id="2731" w:author="Kelvin Ang" w:date="2014-11-09T12:45:00Z">
          <w:pPr>
            <w:keepNext/>
          </w:pPr>
        </w:pPrChange>
      </w:pPr>
      <w:del w:id="2732" w:author="Kelvin Ang" w:date="2014-11-09T12:46:00Z">
        <w:r w:rsidDel="00C013BD">
          <w:object w:dxaOrig="13246" w:dyaOrig="4230" w14:anchorId="4F4AC1BC">
            <v:shape id="_x0000_i1025" type="#_x0000_t75" style="width:467.25pt;height:149.25pt" o:ole="">
              <v:imagedata r:id="rId75" o:title=""/>
            </v:shape>
            <o:OLEObject Type="Embed" ProgID="Visio.Drawing.15" ShapeID="_x0000_i1025" DrawAspect="Content" ObjectID="_1477158955" r:id="rId76"/>
          </w:object>
        </w:r>
      </w:del>
    </w:p>
    <w:p w14:paraId="4385D58F" w14:textId="21F65012" w:rsidR="0092526E" w:rsidRPr="00F11EBF" w:rsidDel="00C013BD" w:rsidRDefault="0092526E">
      <w:pPr>
        <w:pStyle w:val="Caption"/>
        <w:jc w:val="center"/>
        <w:rPr>
          <w:del w:id="2733" w:author="Kelvin Ang" w:date="2014-11-09T12:46:00Z"/>
        </w:rPr>
      </w:pPr>
      <w:del w:id="2734" w:author="Kelvin Ang" w:date="2014-11-09T12:46:00Z">
        <w:r w:rsidDel="00C013BD">
          <w:delText xml:space="preserve">Figure </w:delText>
        </w:r>
        <w:r w:rsidR="00FD4795" w:rsidDel="00C013BD">
          <w:fldChar w:fldCharType="begin"/>
        </w:r>
        <w:r w:rsidR="00FD4795" w:rsidDel="00C013BD">
          <w:delInstrText xml:space="preserve"> SEQ Figure \* ARABIC </w:delInstrText>
        </w:r>
        <w:r w:rsidR="00FD4795" w:rsidDel="00C013BD">
          <w:fldChar w:fldCharType="separate"/>
        </w:r>
        <w:r w:rsidDel="00C013BD">
          <w:rPr>
            <w:noProof/>
          </w:rPr>
          <w:delText>17</w:delText>
        </w:r>
        <w:r w:rsidR="00FD4795" w:rsidDel="00C013BD">
          <w:rPr>
            <w:noProof/>
          </w:rPr>
          <w:fldChar w:fldCharType="end"/>
        </w:r>
        <w:r w:rsidDel="00C013BD">
          <w:delText xml:space="preserve"> – Class Diagram of List Processor</w:delText>
        </w:r>
      </w:del>
    </w:p>
    <w:p w14:paraId="005EA5DF" w14:textId="7C213ECC" w:rsidR="0092526E" w:rsidDel="00C013BD" w:rsidRDefault="0092526E">
      <w:pPr>
        <w:pStyle w:val="Caption"/>
        <w:jc w:val="center"/>
        <w:rPr>
          <w:del w:id="2735" w:author="Kelvin Ang" w:date="2014-11-09T12:46:00Z"/>
        </w:rPr>
        <w:pPrChange w:id="2736" w:author="Kelvin Ang" w:date="2014-11-09T12:45:00Z">
          <w:pPr/>
        </w:pPrChange>
      </w:pPr>
      <w:del w:id="2737" w:author="Kelvin Ang" w:date="2014-11-09T12:46:00Z">
        <w:r w:rsidRPr="008A1303" w:rsidDel="00C013BD">
          <w:rPr>
            <w:i/>
          </w:rPr>
          <w:delText>ListProcessorActual</w:delText>
        </w:r>
        <w:r w:rsidDel="00C013BD">
          <w:delText xml:space="preserve"> provides the API for processing the list of Tasks passed by </w:delText>
        </w:r>
        <w:r w:rsidRPr="008A1303" w:rsidDel="00C013BD">
          <w:rPr>
            <w:i/>
          </w:rPr>
          <w:delText>TaskManagerActual</w:delText>
        </w:r>
        <w:r w:rsidDel="00C013BD">
          <w:delText>.</w:delText>
        </w:r>
      </w:del>
    </w:p>
    <w:p w14:paraId="4A0E0419" w14:textId="6EEDB8AC" w:rsidR="0092526E" w:rsidRPr="007017B8" w:rsidDel="00C013BD" w:rsidRDefault="0092526E">
      <w:pPr>
        <w:pStyle w:val="Caption"/>
        <w:jc w:val="center"/>
        <w:rPr>
          <w:del w:id="2738" w:author="Kelvin Ang" w:date="2014-11-09T12:46:00Z"/>
        </w:rPr>
        <w:pPrChange w:id="2739" w:author="Kelvin Ang" w:date="2014-11-09T12:45:00Z">
          <w:pPr/>
        </w:pPrChange>
      </w:pPr>
      <w:del w:id="2740" w:author="Kelvin Ang" w:date="2014-11-09T12:46:00Z">
        <w:r w:rsidDel="00C013BD">
          <w:delText xml:space="preserve">When the user uses the search command, the </w:delText>
        </w:r>
        <w:r w:rsidDel="00C013BD">
          <w:rPr>
            <w:rFonts w:ascii="Consolas" w:hAnsi="Consolas" w:cs="Consolas"/>
            <w:sz w:val="20"/>
            <w:szCs w:val="20"/>
          </w:rPr>
          <w:delText>searchByKeyword</w:delText>
        </w:r>
        <w:r w:rsidRPr="009125AC" w:rsidDel="00C013BD">
          <w:rPr>
            <w:rFonts w:ascii="Consolas" w:hAnsi="Consolas" w:cs="Consolas"/>
            <w:sz w:val="20"/>
            <w:szCs w:val="20"/>
          </w:rPr>
          <w:delText>(List&lt;Task&gt; list,</w:delText>
        </w:r>
        <w:r w:rsidDel="00C013BD">
          <w:rPr>
            <w:rFonts w:ascii="Consolas" w:hAnsi="Consolas" w:cs="Consolas"/>
            <w:sz w:val="20"/>
            <w:szCs w:val="20"/>
          </w:rPr>
          <w:delText xml:space="preserve"> </w:delText>
        </w:r>
        <w:r w:rsidRPr="009125AC" w:rsidDel="00C013BD">
          <w:rPr>
            <w:rFonts w:ascii="Consolas" w:hAnsi="Consolas" w:cs="Consolas"/>
            <w:sz w:val="20"/>
            <w:szCs w:val="20"/>
          </w:rPr>
          <w:delText>S</w:delText>
        </w:r>
        <w:r w:rsidDel="00C013BD">
          <w:rPr>
            <w:rFonts w:ascii="Consolas" w:hAnsi="Consolas" w:cs="Consolas"/>
            <w:sz w:val="20"/>
            <w:szCs w:val="20"/>
          </w:rPr>
          <w:delText>tring keyword</w:delText>
        </w:r>
        <w:r w:rsidRPr="009125AC" w:rsidDel="00C013BD">
          <w:rPr>
            <w:rFonts w:ascii="Consolas" w:hAnsi="Consolas" w:cs="Consolas"/>
            <w:sz w:val="20"/>
            <w:szCs w:val="20"/>
          </w:rPr>
          <w:delText>)</w:delText>
        </w:r>
        <w:r w:rsidDel="00C013BD">
          <w:rPr>
            <w:rFonts w:cs="Consolas"/>
          </w:rPr>
          <w:delText xml:space="preserve"> method is called and </w:delText>
        </w:r>
        <w:r w:rsidRPr="008A1303" w:rsidDel="00C013BD">
          <w:rPr>
            <w:rFonts w:cs="Consolas"/>
            <w:i/>
          </w:rPr>
          <w:delText>ListProcessorActual</w:delText>
        </w:r>
        <w:r w:rsidDel="00C013BD">
          <w:rPr>
            <w:rFonts w:cs="Consolas"/>
          </w:rPr>
          <w:delText xml:space="preserve"> will return a list of Tasks containing the specified keyword.</w:delText>
        </w:r>
      </w:del>
    </w:p>
    <w:p w14:paraId="16C013BE" w14:textId="1D6A5567" w:rsidR="0092526E" w:rsidDel="00C013BD" w:rsidRDefault="0092526E">
      <w:pPr>
        <w:pStyle w:val="Caption"/>
        <w:jc w:val="center"/>
        <w:rPr>
          <w:del w:id="2741" w:author="Kelvin Ang" w:date="2014-11-09T12:46:00Z"/>
        </w:rPr>
        <w:pPrChange w:id="2742" w:author="Kelvin Ang" w:date="2014-11-09T12:45:00Z">
          <w:pPr/>
        </w:pPrChange>
      </w:pPr>
      <w:del w:id="2743" w:author="Kelvin Ang" w:date="2014-11-09T12:46:00Z">
        <w:r w:rsidRPr="008A1303" w:rsidDel="00C013BD">
          <w:rPr>
            <w:rFonts w:cs="Consolas"/>
            <w:i/>
          </w:rPr>
          <w:delText>TaskManagerActual</w:delText>
        </w:r>
        <w:r w:rsidDel="00C013BD">
          <w:rPr>
            <w:rFonts w:cs="Consolas"/>
          </w:rPr>
          <w:delText xml:space="preserve"> calls</w:delText>
        </w:r>
        <w:r w:rsidDel="00C013BD">
          <w:delText xml:space="preserve"> </w:delText>
        </w:r>
        <w:r w:rsidRPr="009125AC" w:rsidDel="00C013BD">
          <w:rPr>
            <w:rFonts w:ascii="Consolas" w:hAnsi="Consolas" w:cs="Consolas"/>
            <w:sz w:val="20"/>
            <w:szCs w:val="20"/>
          </w:rPr>
          <w:delText>searchByHashtag(List&lt;Task&gt; list, String hashtag)</w:delText>
        </w:r>
        <w:r w:rsidDel="00C013BD">
          <w:rPr>
            <w:rFonts w:cs="Consolas"/>
          </w:rPr>
          <w:delText xml:space="preserve"> method </w:delText>
        </w:r>
        <w:r w:rsidDel="00C013BD">
          <w:delText>if the user keys in a hashtag category</w:delText>
        </w:r>
        <w:r w:rsidDel="00C013BD">
          <w:rPr>
            <w:rFonts w:cs="Consolas"/>
          </w:rPr>
          <w:delText xml:space="preserve">. </w:delText>
        </w:r>
        <w:r w:rsidRPr="008A1303" w:rsidDel="00C013BD">
          <w:rPr>
            <w:rFonts w:cs="Consolas"/>
            <w:i/>
          </w:rPr>
          <w:delText>ListProcessorActual</w:delText>
        </w:r>
        <w:r w:rsidDel="00C013BD">
          <w:rPr>
            <w:rFonts w:cs="Consolas"/>
          </w:rPr>
          <w:delText xml:space="preserve"> will either return a list of Tasks with the specified hashtag if it is a custom hashtag, or a list of Tasks within the specified category if it is a default hashtag.</w:delText>
        </w:r>
      </w:del>
    </w:p>
    <w:p w14:paraId="61C22E06" w14:textId="2680308E" w:rsidR="0092526E" w:rsidDel="00C013BD" w:rsidRDefault="0092526E">
      <w:pPr>
        <w:pStyle w:val="Caption"/>
        <w:jc w:val="center"/>
        <w:rPr>
          <w:del w:id="2744" w:author="Kelvin Ang" w:date="2014-11-09T12:46:00Z"/>
        </w:rPr>
        <w:pPrChange w:id="2745" w:author="Kelvin Ang" w:date="2014-11-09T12:45:00Z">
          <w:pPr/>
        </w:pPrChange>
      </w:pPr>
      <w:del w:id="2746" w:author="Kelvin Ang" w:date="2014-11-09T12:46:00Z">
        <w:r w:rsidDel="00C013BD">
          <w:delText>The table below lists the default hashtags used in Task Catalyst.</w:delText>
        </w:r>
      </w:del>
    </w:p>
    <w:tbl>
      <w:tblPr>
        <w:tblStyle w:val="GridTable4-Accent51"/>
        <w:tblW w:w="0" w:type="auto"/>
        <w:tblLook w:val="04A0" w:firstRow="1" w:lastRow="0" w:firstColumn="1" w:lastColumn="0" w:noHBand="0" w:noVBand="1"/>
      </w:tblPr>
      <w:tblGrid>
        <w:gridCol w:w="2065"/>
        <w:gridCol w:w="7285"/>
      </w:tblGrid>
      <w:tr w:rsidR="0092526E" w:rsidDel="00F12EDF" w14:paraId="003A84F5" w14:textId="27F742AD" w:rsidTr="000F5FA9">
        <w:trPr>
          <w:cnfStyle w:val="100000000000" w:firstRow="1" w:lastRow="0" w:firstColumn="0" w:lastColumn="0" w:oddVBand="0" w:evenVBand="0" w:oddHBand="0" w:evenHBand="0" w:firstRowFirstColumn="0" w:firstRowLastColumn="0" w:lastRowFirstColumn="0" w:lastRowLastColumn="0"/>
          <w:del w:id="2747"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716C7963" w14:textId="28E18664" w:rsidR="0092526E" w:rsidRPr="00DB039A" w:rsidDel="00F12EDF" w:rsidRDefault="0092526E">
            <w:pPr>
              <w:pStyle w:val="Caption"/>
              <w:jc w:val="center"/>
              <w:rPr>
                <w:del w:id="2748" w:author="Kelvin Ang" w:date="2014-11-09T12:44:00Z"/>
              </w:rPr>
              <w:pPrChange w:id="2749" w:author="Kelvin Ang" w:date="2014-11-09T12:45:00Z">
                <w:pPr/>
              </w:pPrChange>
            </w:pPr>
            <w:del w:id="2750" w:author="Kelvin Ang" w:date="2014-11-09T12:44:00Z">
              <w:r w:rsidRPr="00DB039A" w:rsidDel="00F12EDF">
                <w:rPr>
                  <w:b/>
                </w:rPr>
                <w:delText>Default Hashtag</w:delText>
              </w:r>
            </w:del>
          </w:p>
        </w:tc>
        <w:tc>
          <w:tcPr>
            <w:tcW w:w="7285" w:type="dxa"/>
          </w:tcPr>
          <w:p w14:paraId="6979C9AB" w14:textId="6EED7D92" w:rsidR="0092526E" w:rsidRPr="00DB039A" w:rsidDel="00F12EDF" w:rsidRDefault="0092526E">
            <w:pPr>
              <w:pStyle w:val="Caption"/>
              <w:jc w:val="center"/>
              <w:cnfStyle w:val="100000000000" w:firstRow="1" w:lastRow="0" w:firstColumn="0" w:lastColumn="0" w:oddVBand="0" w:evenVBand="0" w:oddHBand="0" w:evenHBand="0" w:firstRowFirstColumn="0" w:firstRowLastColumn="0" w:lastRowFirstColumn="0" w:lastRowLastColumn="0"/>
              <w:rPr>
                <w:del w:id="2751" w:author="Kelvin Ang" w:date="2014-11-09T12:44:00Z"/>
              </w:rPr>
              <w:pPrChange w:id="2752" w:author="Kelvin Ang" w:date="2014-11-09T12:45:00Z">
                <w:pPr>
                  <w:cnfStyle w:val="100000000000" w:firstRow="1" w:lastRow="0" w:firstColumn="0" w:lastColumn="0" w:oddVBand="0" w:evenVBand="0" w:oddHBand="0" w:evenHBand="0" w:firstRowFirstColumn="0" w:firstRowLastColumn="0" w:lastRowFirstColumn="0" w:lastRowLastColumn="0"/>
                </w:pPr>
              </w:pPrChange>
            </w:pPr>
            <w:del w:id="2753" w:author="Kelvin Ang" w:date="2014-11-09T12:44:00Z">
              <w:r w:rsidRPr="00DB039A" w:rsidDel="00F12EDF">
                <w:rPr>
                  <w:b/>
                </w:rPr>
                <w:delText>Description of the list returned</w:delText>
              </w:r>
            </w:del>
          </w:p>
        </w:tc>
      </w:tr>
      <w:tr w:rsidR="0092526E" w:rsidDel="00F12EDF" w14:paraId="3F1D0503" w14:textId="7B1E5E82" w:rsidTr="000F5FA9">
        <w:trPr>
          <w:cnfStyle w:val="000000100000" w:firstRow="0" w:lastRow="0" w:firstColumn="0" w:lastColumn="0" w:oddVBand="0" w:evenVBand="0" w:oddHBand="1" w:evenHBand="0" w:firstRowFirstColumn="0" w:firstRowLastColumn="0" w:lastRowFirstColumn="0" w:lastRowLastColumn="0"/>
          <w:del w:id="2754"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00B6AB1" w14:textId="788D4E1C" w:rsidR="0092526E" w:rsidRPr="00EF1B8E" w:rsidDel="00F12EDF" w:rsidRDefault="0092526E">
            <w:pPr>
              <w:pStyle w:val="Caption"/>
              <w:jc w:val="center"/>
              <w:rPr>
                <w:del w:id="2755" w:author="Kelvin Ang" w:date="2014-11-09T12:44:00Z"/>
              </w:rPr>
              <w:pPrChange w:id="2756" w:author="Kelvin Ang" w:date="2014-11-09T12:45:00Z">
                <w:pPr/>
              </w:pPrChange>
            </w:pPr>
            <w:del w:id="2757" w:author="Kelvin Ang" w:date="2014-11-09T12:44:00Z">
              <w:r w:rsidRPr="00EF1B8E" w:rsidDel="00F12EDF">
                <w:rPr>
                  <w:b/>
                </w:rPr>
                <w:delText>#all</w:delText>
              </w:r>
              <w:r w:rsidDel="00F12EDF">
                <w:rPr>
                  <w:b/>
                </w:rPr>
                <w:delText xml:space="preserve"> (All)</w:delText>
              </w:r>
            </w:del>
          </w:p>
        </w:tc>
        <w:tc>
          <w:tcPr>
            <w:tcW w:w="7285" w:type="dxa"/>
          </w:tcPr>
          <w:p w14:paraId="3108F147" w14:textId="28DE819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758" w:author="Kelvin Ang" w:date="2014-11-09T12:44:00Z"/>
              </w:rPr>
              <w:pPrChange w:id="2759"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760" w:author="Kelvin Ang" w:date="2014-11-09T12:44:00Z">
              <w:r w:rsidDel="00F12EDF">
                <w:delText xml:space="preserve">Returns a list of tasks which are not completed. </w:delText>
              </w:r>
            </w:del>
          </w:p>
        </w:tc>
      </w:tr>
      <w:tr w:rsidR="0092526E" w:rsidDel="00F12EDF" w14:paraId="2637818F" w14:textId="3E216466" w:rsidTr="000F5FA9">
        <w:trPr>
          <w:del w:id="2761"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7562439" w14:textId="571CAD91" w:rsidR="0092526E" w:rsidRPr="00EF1B8E" w:rsidDel="00F12EDF" w:rsidRDefault="0092526E">
            <w:pPr>
              <w:pStyle w:val="Caption"/>
              <w:jc w:val="center"/>
              <w:rPr>
                <w:del w:id="2762" w:author="Kelvin Ang" w:date="2014-11-09T12:44:00Z"/>
              </w:rPr>
              <w:pPrChange w:id="2763" w:author="Kelvin Ang" w:date="2014-11-09T12:45:00Z">
                <w:pPr/>
              </w:pPrChange>
            </w:pPr>
            <w:del w:id="2764" w:author="Kelvin Ang" w:date="2014-11-09T12:44:00Z">
              <w:r w:rsidRPr="00EF1B8E" w:rsidDel="00F12EDF">
                <w:rPr>
                  <w:b/>
                </w:rPr>
                <w:delText>#pri (Priority)</w:delText>
              </w:r>
            </w:del>
          </w:p>
        </w:tc>
        <w:tc>
          <w:tcPr>
            <w:tcW w:w="7285" w:type="dxa"/>
          </w:tcPr>
          <w:p w14:paraId="1EB87A46" w14:textId="023B75C3"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765" w:author="Kelvin Ang" w:date="2014-11-09T12:44:00Z"/>
              </w:rPr>
              <w:pPrChange w:id="2766"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767" w:author="Kelvin Ang" w:date="2014-11-09T12:44:00Z">
              <w:r w:rsidDel="00F12EDF">
                <w:delText xml:space="preserve">Returns a list of tasks which are marked as priority. </w:delText>
              </w:r>
            </w:del>
          </w:p>
        </w:tc>
      </w:tr>
      <w:tr w:rsidR="0092526E" w:rsidDel="00F12EDF" w14:paraId="7D62667A" w14:textId="60E70459" w:rsidTr="000F5FA9">
        <w:trPr>
          <w:cnfStyle w:val="000000100000" w:firstRow="0" w:lastRow="0" w:firstColumn="0" w:lastColumn="0" w:oddVBand="0" w:evenVBand="0" w:oddHBand="1" w:evenHBand="0" w:firstRowFirstColumn="0" w:firstRowLastColumn="0" w:lastRowFirstColumn="0" w:lastRowLastColumn="0"/>
          <w:del w:id="2768"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721248" w14:textId="2D7C0C7D" w:rsidR="0092526E" w:rsidRPr="00EF1B8E" w:rsidDel="00F12EDF" w:rsidRDefault="0092526E">
            <w:pPr>
              <w:pStyle w:val="Caption"/>
              <w:jc w:val="center"/>
              <w:rPr>
                <w:del w:id="2769" w:author="Kelvin Ang" w:date="2014-11-09T12:44:00Z"/>
              </w:rPr>
              <w:pPrChange w:id="2770" w:author="Kelvin Ang" w:date="2014-11-09T12:45:00Z">
                <w:pPr/>
              </w:pPrChange>
            </w:pPr>
            <w:del w:id="2771" w:author="Kelvin Ang" w:date="2014-11-09T12:44:00Z">
              <w:r w:rsidDel="00F12EDF">
                <w:rPr>
                  <w:b/>
                </w:rPr>
                <w:delText>#ovd (Overdue)</w:delText>
              </w:r>
            </w:del>
          </w:p>
        </w:tc>
        <w:tc>
          <w:tcPr>
            <w:tcW w:w="7285" w:type="dxa"/>
          </w:tcPr>
          <w:p w14:paraId="45342B00" w14:textId="0AF7D65A"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772" w:author="Kelvin Ang" w:date="2014-11-09T12:44:00Z"/>
              </w:rPr>
              <w:pPrChange w:id="2773"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774" w:author="Kelvin Ang" w:date="2014-11-09T12:44:00Z">
              <w:r w:rsidDel="00F12EDF">
                <w:delText>Returns a list of tasks which are overdue.</w:delText>
              </w:r>
            </w:del>
          </w:p>
        </w:tc>
      </w:tr>
      <w:tr w:rsidR="0092526E" w:rsidDel="00F12EDF" w14:paraId="3CB0ADFE" w14:textId="5342FE7A" w:rsidTr="000F5FA9">
        <w:trPr>
          <w:del w:id="2775"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3026176" w14:textId="199EB961" w:rsidR="0092526E" w:rsidRPr="00EF1B8E" w:rsidDel="00F12EDF" w:rsidRDefault="0092526E">
            <w:pPr>
              <w:pStyle w:val="Caption"/>
              <w:jc w:val="center"/>
              <w:rPr>
                <w:del w:id="2776" w:author="Kelvin Ang" w:date="2014-11-09T12:44:00Z"/>
              </w:rPr>
              <w:pPrChange w:id="2777" w:author="Kelvin Ang" w:date="2014-11-09T12:45:00Z">
                <w:pPr/>
              </w:pPrChange>
            </w:pPr>
            <w:del w:id="2778" w:author="Kelvin Ang" w:date="2014-11-09T12:44:00Z">
              <w:r w:rsidRPr="00EF1B8E" w:rsidDel="00F12EDF">
                <w:rPr>
                  <w:b/>
                </w:rPr>
                <w:delText>#tdy (Today)</w:delText>
              </w:r>
            </w:del>
          </w:p>
        </w:tc>
        <w:tc>
          <w:tcPr>
            <w:tcW w:w="7285" w:type="dxa"/>
          </w:tcPr>
          <w:p w14:paraId="4D61D18B" w14:textId="793A790E"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779" w:author="Kelvin Ang" w:date="2014-11-09T12:44:00Z"/>
              </w:rPr>
              <w:pPrChange w:id="2780"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781" w:author="Kelvin Ang" w:date="2014-11-09T12:44:00Z">
              <w:r w:rsidDel="00F12EDF">
                <w:delText xml:space="preserve">Returns a list of tasks which are due today. </w:delText>
              </w:r>
            </w:del>
          </w:p>
        </w:tc>
      </w:tr>
      <w:tr w:rsidR="0092526E" w:rsidDel="00F12EDF" w14:paraId="441776C5" w14:textId="7C813C53" w:rsidTr="000F5FA9">
        <w:trPr>
          <w:cnfStyle w:val="000000100000" w:firstRow="0" w:lastRow="0" w:firstColumn="0" w:lastColumn="0" w:oddVBand="0" w:evenVBand="0" w:oddHBand="1" w:evenHBand="0" w:firstRowFirstColumn="0" w:firstRowLastColumn="0" w:lastRowFirstColumn="0" w:lastRowLastColumn="0"/>
          <w:del w:id="2782"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610FC3B6" w14:textId="4C2979D8" w:rsidR="0092526E" w:rsidRPr="00EF1B8E" w:rsidDel="00F12EDF" w:rsidRDefault="0092526E">
            <w:pPr>
              <w:pStyle w:val="Caption"/>
              <w:jc w:val="center"/>
              <w:rPr>
                <w:del w:id="2783" w:author="Kelvin Ang" w:date="2014-11-09T12:44:00Z"/>
              </w:rPr>
              <w:pPrChange w:id="2784" w:author="Kelvin Ang" w:date="2014-11-09T12:45:00Z">
                <w:pPr/>
              </w:pPrChange>
            </w:pPr>
            <w:del w:id="2785" w:author="Kelvin Ang" w:date="2014-11-09T12:44:00Z">
              <w:r w:rsidRPr="00EF1B8E" w:rsidDel="00F12EDF">
                <w:rPr>
                  <w:b/>
                </w:rPr>
                <w:delText>#tmr (Tomorrow)</w:delText>
              </w:r>
            </w:del>
          </w:p>
        </w:tc>
        <w:tc>
          <w:tcPr>
            <w:tcW w:w="7285" w:type="dxa"/>
          </w:tcPr>
          <w:p w14:paraId="34D4002C" w14:textId="60BE3843"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786" w:author="Kelvin Ang" w:date="2014-11-09T12:44:00Z"/>
              </w:rPr>
              <w:pPrChange w:id="2787"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788" w:author="Kelvin Ang" w:date="2014-11-09T12:44:00Z">
              <w:r w:rsidDel="00F12EDF">
                <w:delText xml:space="preserve">Returns a list of tasks which are due tomorrow. </w:delText>
              </w:r>
            </w:del>
          </w:p>
        </w:tc>
      </w:tr>
      <w:tr w:rsidR="0092526E" w:rsidDel="00F12EDF" w14:paraId="0A24FA1C" w14:textId="0439F8E8" w:rsidTr="000F5FA9">
        <w:trPr>
          <w:del w:id="2789"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533434CA" w14:textId="04F44221" w:rsidR="0092526E" w:rsidRPr="00EF1B8E" w:rsidDel="00F12EDF" w:rsidRDefault="0092526E">
            <w:pPr>
              <w:pStyle w:val="Caption"/>
              <w:jc w:val="center"/>
              <w:rPr>
                <w:del w:id="2790" w:author="Kelvin Ang" w:date="2014-11-09T12:44:00Z"/>
              </w:rPr>
              <w:pPrChange w:id="2791" w:author="Kelvin Ang" w:date="2014-11-09T12:45:00Z">
                <w:pPr/>
              </w:pPrChange>
            </w:pPr>
            <w:del w:id="2792" w:author="Kelvin Ang" w:date="2014-11-09T12:44:00Z">
              <w:r w:rsidRPr="00EF1B8E" w:rsidDel="00F12EDF">
                <w:rPr>
                  <w:b/>
                </w:rPr>
                <w:delText>#upc (Upcoming)</w:delText>
              </w:r>
            </w:del>
          </w:p>
        </w:tc>
        <w:tc>
          <w:tcPr>
            <w:tcW w:w="7285" w:type="dxa"/>
          </w:tcPr>
          <w:p w14:paraId="14D9FF54" w14:textId="299996C6"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793" w:author="Kelvin Ang" w:date="2014-11-09T12:44:00Z"/>
              </w:rPr>
              <w:pPrChange w:id="2794"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795" w:author="Kelvin Ang" w:date="2014-11-09T12:44:00Z">
              <w:r w:rsidDel="00F12EDF">
                <w:delText xml:space="preserve">Returns a list of tasks which are due at least two days later. </w:delText>
              </w:r>
            </w:del>
          </w:p>
        </w:tc>
      </w:tr>
      <w:tr w:rsidR="0092526E" w:rsidDel="00F12EDF" w14:paraId="6091200B" w14:textId="3766C90C" w:rsidTr="000F5FA9">
        <w:trPr>
          <w:cnfStyle w:val="000000100000" w:firstRow="0" w:lastRow="0" w:firstColumn="0" w:lastColumn="0" w:oddVBand="0" w:evenVBand="0" w:oddHBand="1" w:evenHBand="0" w:firstRowFirstColumn="0" w:firstRowLastColumn="0" w:lastRowFirstColumn="0" w:lastRowLastColumn="0"/>
          <w:del w:id="2796"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479BA750" w14:textId="3F0EA0FE" w:rsidR="0092526E" w:rsidRPr="00EF1B8E" w:rsidDel="00F12EDF" w:rsidRDefault="0092526E">
            <w:pPr>
              <w:pStyle w:val="Caption"/>
              <w:jc w:val="center"/>
              <w:rPr>
                <w:del w:id="2797" w:author="Kelvin Ang" w:date="2014-11-09T12:44:00Z"/>
              </w:rPr>
              <w:pPrChange w:id="2798" w:author="Kelvin Ang" w:date="2014-11-09T12:45:00Z">
                <w:pPr/>
              </w:pPrChange>
            </w:pPr>
            <w:del w:id="2799" w:author="Kelvin Ang" w:date="2014-11-09T12:44:00Z">
              <w:r w:rsidRPr="00EF1B8E" w:rsidDel="00F12EDF">
                <w:rPr>
                  <w:b/>
                </w:rPr>
                <w:delText>#smd (Someday)</w:delText>
              </w:r>
            </w:del>
          </w:p>
        </w:tc>
        <w:tc>
          <w:tcPr>
            <w:tcW w:w="7285" w:type="dxa"/>
          </w:tcPr>
          <w:p w14:paraId="396E892C" w14:textId="2F42F968"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800" w:author="Kelvin Ang" w:date="2014-11-09T12:44:00Z"/>
              </w:rPr>
              <w:pPrChange w:id="2801" w:author="Kelvin Ang" w:date="2014-11-09T12:45:00Z">
                <w:pPr>
                  <w:cnfStyle w:val="000000100000" w:firstRow="0" w:lastRow="0" w:firstColumn="0" w:lastColumn="0" w:oddVBand="0" w:evenVBand="0" w:oddHBand="1" w:evenHBand="0" w:firstRowFirstColumn="0" w:firstRowLastColumn="0" w:lastRowFirstColumn="0" w:lastRowLastColumn="0"/>
                </w:pPr>
              </w:pPrChange>
            </w:pPr>
            <w:del w:id="2802" w:author="Kelvin Ang" w:date="2014-11-09T12:44:00Z">
              <w:r w:rsidDel="00F12EDF">
                <w:delText xml:space="preserve">Returns a list of tasks which do not have due dates. </w:delText>
              </w:r>
            </w:del>
          </w:p>
        </w:tc>
      </w:tr>
      <w:tr w:rsidR="0092526E" w:rsidDel="00F12EDF" w14:paraId="5521E814" w14:textId="057E35AA" w:rsidTr="000F5FA9">
        <w:trPr>
          <w:del w:id="2803"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3A8735A4" w14:textId="74D038F2" w:rsidR="0092526E" w:rsidRPr="00EF1B8E" w:rsidDel="00F12EDF" w:rsidRDefault="0092526E">
            <w:pPr>
              <w:pStyle w:val="Caption"/>
              <w:jc w:val="center"/>
              <w:rPr>
                <w:del w:id="2804" w:author="Kelvin Ang" w:date="2014-11-09T12:44:00Z"/>
              </w:rPr>
              <w:pPrChange w:id="2805" w:author="Kelvin Ang" w:date="2014-11-09T12:45:00Z">
                <w:pPr/>
              </w:pPrChange>
            </w:pPr>
            <w:del w:id="2806" w:author="Kelvin Ang" w:date="2014-11-09T12:44:00Z">
              <w:r w:rsidDel="00F12EDF">
                <w:rPr>
                  <w:b/>
                </w:rPr>
                <w:delText>#olp (Overlapping)</w:delText>
              </w:r>
            </w:del>
          </w:p>
        </w:tc>
        <w:tc>
          <w:tcPr>
            <w:tcW w:w="7285" w:type="dxa"/>
          </w:tcPr>
          <w:p w14:paraId="7021A0C7" w14:textId="7325A029" w:rsidR="0092526E" w:rsidDel="00F12EDF" w:rsidRDefault="0092526E">
            <w:pPr>
              <w:pStyle w:val="Caption"/>
              <w:jc w:val="center"/>
              <w:cnfStyle w:val="000000000000" w:firstRow="0" w:lastRow="0" w:firstColumn="0" w:lastColumn="0" w:oddVBand="0" w:evenVBand="0" w:oddHBand="0" w:evenHBand="0" w:firstRowFirstColumn="0" w:firstRowLastColumn="0" w:lastRowFirstColumn="0" w:lastRowLastColumn="0"/>
              <w:rPr>
                <w:del w:id="2807" w:author="Kelvin Ang" w:date="2014-11-09T12:44:00Z"/>
              </w:rPr>
              <w:pPrChange w:id="2808" w:author="Kelvin Ang" w:date="2014-11-09T12:45:00Z">
                <w:pPr>
                  <w:cnfStyle w:val="000000000000" w:firstRow="0" w:lastRow="0" w:firstColumn="0" w:lastColumn="0" w:oddVBand="0" w:evenVBand="0" w:oddHBand="0" w:evenHBand="0" w:firstRowFirstColumn="0" w:firstRowLastColumn="0" w:lastRowFirstColumn="0" w:lastRowLastColumn="0"/>
                </w:pPr>
              </w:pPrChange>
            </w:pPr>
            <w:del w:id="2809" w:author="Kelvin Ang" w:date="2014-11-09T12:44:00Z">
              <w:r w:rsidDel="00F12EDF">
                <w:delText>Returns a list of tasks which are overlapping.</w:delText>
              </w:r>
            </w:del>
          </w:p>
        </w:tc>
      </w:tr>
      <w:tr w:rsidR="0092526E" w:rsidDel="00F12EDF" w14:paraId="0D87A3E6" w14:textId="1FB6C94D" w:rsidTr="000F5FA9">
        <w:trPr>
          <w:cnfStyle w:val="000000100000" w:firstRow="0" w:lastRow="0" w:firstColumn="0" w:lastColumn="0" w:oddVBand="0" w:evenVBand="0" w:oddHBand="1" w:evenHBand="0" w:firstRowFirstColumn="0" w:firstRowLastColumn="0" w:lastRowFirstColumn="0" w:lastRowLastColumn="0"/>
          <w:del w:id="2810" w:author="Kelvin Ang" w:date="2014-11-09T12:44:00Z"/>
        </w:trPr>
        <w:tc>
          <w:tcPr>
            <w:cnfStyle w:val="001000000000" w:firstRow="0" w:lastRow="0" w:firstColumn="1" w:lastColumn="0" w:oddVBand="0" w:evenVBand="0" w:oddHBand="0" w:evenHBand="0" w:firstRowFirstColumn="0" w:firstRowLastColumn="0" w:lastRowFirstColumn="0" w:lastRowLastColumn="0"/>
            <w:tcW w:w="2065" w:type="dxa"/>
          </w:tcPr>
          <w:p w14:paraId="10D135CA" w14:textId="55DD7C78" w:rsidR="0092526E" w:rsidRPr="00EF1B8E" w:rsidDel="00F12EDF" w:rsidRDefault="0092526E">
            <w:pPr>
              <w:pStyle w:val="Caption"/>
              <w:jc w:val="center"/>
              <w:rPr>
                <w:del w:id="2811" w:author="Kelvin Ang" w:date="2014-11-09T12:44:00Z"/>
              </w:rPr>
              <w:pPrChange w:id="2812" w:author="Kelvin Ang" w:date="2014-11-09T12:45:00Z">
                <w:pPr/>
              </w:pPrChange>
            </w:pPr>
            <w:del w:id="2813" w:author="Kelvin Ang" w:date="2014-11-09T12:44:00Z">
              <w:r w:rsidRPr="00EF1B8E" w:rsidDel="00F12EDF">
                <w:rPr>
                  <w:b/>
                </w:rPr>
                <w:delText>#dne (Done)</w:delText>
              </w:r>
            </w:del>
          </w:p>
        </w:tc>
        <w:tc>
          <w:tcPr>
            <w:tcW w:w="7285" w:type="dxa"/>
          </w:tcPr>
          <w:p w14:paraId="450936C9" w14:textId="7E18FD35" w:rsidR="0092526E" w:rsidDel="00F12EDF" w:rsidRDefault="0092526E">
            <w:pPr>
              <w:pStyle w:val="Caption"/>
              <w:jc w:val="center"/>
              <w:cnfStyle w:val="000000100000" w:firstRow="0" w:lastRow="0" w:firstColumn="0" w:lastColumn="0" w:oddVBand="0" w:evenVBand="0" w:oddHBand="1" w:evenHBand="0" w:firstRowFirstColumn="0" w:firstRowLastColumn="0" w:lastRowFirstColumn="0" w:lastRowLastColumn="0"/>
              <w:rPr>
                <w:del w:id="2814" w:author="Kelvin Ang" w:date="2014-11-09T12:44:00Z"/>
              </w:rPr>
              <w:pPrChange w:id="2815" w:author="Kelvin Ang" w:date="2014-11-09T12:45:00Z">
                <w:pPr>
                  <w:keepNext/>
                  <w:cnfStyle w:val="000000100000" w:firstRow="0" w:lastRow="0" w:firstColumn="0" w:lastColumn="0" w:oddVBand="0" w:evenVBand="0" w:oddHBand="1" w:evenHBand="0" w:firstRowFirstColumn="0" w:firstRowLastColumn="0" w:lastRowFirstColumn="0" w:lastRowLastColumn="0"/>
                </w:pPr>
              </w:pPrChange>
            </w:pPr>
            <w:del w:id="2816" w:author="Kelvin Ang" w:date="2014-11-09T12:44:00Z">
              <w:r w:rsidDel="00F12EDF">
                <w:delText xml:space="preserve">Returns a list of tasks which are completed. </w:delText>
              </w:r>
            </w:del>
          </w:p>
        </w:tc>
      </w:tr>
    </w:tbl>
    <w:p w14:paraId="14D865B3" w14:textId="77777777" w:rsidR="00F408C7" w:rsidRDefault="00F408C7" w:rsidP="007958DE">
      <w:pPr>
        <w:pStyle w:val="Heading2"/>
        <w:rPr>
          <w:ins w:id="2817" w:author="Kelvin Ang" w:date="2014-11-09T12:46:00Z"/>
        </w:rPr>
      </w:pPr>
    </w:p>
    <w:p w14:paraId="51B2C337" w14:textId="77777777" w:rsidR="00F408C7" w:rsidRDefault="00F408C7">
      <w:pPr>
        <w:rPr>
          <w:ins w:id="2818" w:author="Kelvin Ang" w:date="2014-11-09T12:46:00Z"/>
          <w:rFonts w:asciiTheme="majorHAnsi" w:eastAsiaTheme="majorEastAsia" w:hAnsiTheme="majorHAnsi" w:cstheme="majorBidi"/>
          <w:color w:val="365F91" w:themeColor="accent1" w:themeShade="BF"/>
          <w:sz w:val="48"/>
          <w:szCs w:val="32"/>
        </w:rPr>
      </w:pPr>
      <w:ins w:id="2819" w:author="Kelvin Ang" w:date="2014-11-09T12:46:00Z">
        <w:r>
          <w:br w:type="page"/>
        </w:r>
      </w:ins>
    </w:p>
    <w:p w14:paraId="27A77118" w14:textId="4CC23687" w:rsidR="0092526E" w:rsidDel="00336288" w:rsidRDefault="007958DE" w:rsidP="0092526E">
      <w:pPr>
        <w:pStyle w:val="Caption"/>
        <w:jc w:val="center"/>
        <w:rPr>
          <w:del w:id="2820" w:author="Lim Wei Jie" w:date="2014-11-09T00:56:00Z"/>
        </w:rPr>
      </w:pPr>
      <w:del w:id="2821" w:author="Lim Wei Jie" w:date="2014-11-09T00:56:00Z">
        <w:r w:rsidDel="00336288">
          <w:lastRenderedPageBreak/>
          <w:br/>
        </w:r>
        <w:r w:rsidR="0092526E" w:rsidDel="00336288">
          <w:delText xml:space="preserve">Table </w:delText>
        </w:r>
        <w:r w:rsidR="00FD4795" w:rsidDel="00336288">
          <w:rPr>
            <w:b w:val="0"/>
            <w:bCs w:val="0"/>
          </w:rPr>
          <w:fldChar w:fldCharType="begin"/>
        </w:r>
        <w:r w:rsidR="00FD4795" w:rsidDel="00336288">
          <w:delInstrText xml:space="preserve"> SEQ Table \* ARABIC </w:delInstrText>
        </w:r>
        <w:r w:rsidR="00FD4795" w:rsidDel="00336288">
          <w:rPr>
            <w:b w:val="0"/>
            <w:bCs w:val="0"/>
          </w:rPr>
          <w:fldChar w:fldCharType="separate"/>
        </w:r>
        <w:r w:rsidR="0092526E" w:rsidDel="00336288">
          <w:rPr>
            <w:noProof/>
          </w:rPr>
          <w:delText>4</w:delText>
        </w:r>
        <w:r w:rsidR="00FD4795" w:rsidDel="00336288">
          <w:rPr>
            <w:b w:val="0"/>
            <w:bCs w:val="0"/>
            <w:noProof/>
          </w:rPr>
          <w:fldChar w:fldCharType="end"/>
        </w:r>
        <w:r w:rsidR="0092526E" w:rsidDel="00336288">
          <w:delText xml:space="preserve"> – Default Hashtags</w:delText>
        </w:r>
      </w:del>
    </w:p>
    <w:p w14:paraId="5DAA6495" w14:textId="5EC2888D" w:rsidR="0092526E" w:rsidRPr="00A263DD" w:rsidDel="00336288" w:rsidRDefault="0092526E" w:rsidP="0092526E">
      <w:pPr>
        <w:rPr>
          <w:del w:id="2822" w:author="Lim Wei Jie" w:date="2014-11-09T00:56:00Z"/>
        </w:rPr>
      </w:pPr>
      <w:del w:id="2823" w:author="Lim Wei Jie" w:date="2014-11-09T00:56:00Z">
        <w:r w:rsidDel="00336288">
          <w:delText xml:space="preserve">For the </w:delText>
        </w:r>
        <w:r w:rsidDel="00336288">
          <w:rPr>
            <w:rFonts w:ascii="Consolas" w:hAnsi="Consolas" w:cs="Consolas"/>
            <w:sz w:val="20"/>
            <w:szCs w:val="20"/>
          </w:rPr>
          <w:delText>sortByDate(List&lt;Task&gt;)</w:delText>
        </w:r>
        <w:r w:rsidDel="00336288">
          <w:rPr>
            <w:rFonts w:cs="Consolas"/>
          </w:rPr>
          <w:delText xml:space="preserve"> method, ListProcessorActual will return a list of tasks which are sorted chronologically to TaskManagerActual when it is called. </w:delText>
        </w:r>
      </w:del>
    </w:p>
    <w:p w14:paraId="6CE1912D" w14:textId="7FCB231A" w:rsidR="0092526E" w:rsidRPr="00667E20" w:rsidDel="00336288" w:rsidRDefault="0092526E" w:rsidP="0092526E">
      <w:pPr>
        <w:rPr>
          <w:del w:id="2824" w:author="Lim Wei Jie" w:date="2014-11-09T00:56:00Z"/>
        </w:rPr>
      </w:pPr>
      <w:del w:id="2825" w:author="Lim Wei Jie" w:date="2014-11-09T00:56:00Z">
        <w:r w:rsidRPr="00667E20" w:rsidDel="00336288">
          <w:br w:type="page"/>
        </w:r>
      </w:del>
    </w:p>
    <w:p w14:paraId="248B5E84" w14:textId="19A0D3EF" w:rsidR="0092526E" w:rsidRPr="007958DE" w:rsidRDefault="005A6019" w:rsidP="007958DE">
      <w:pPr>
        <w:pStyle w:val="Heading2"/>
      </w:pPr>
      <w:bookmarkStart w:id="2826" w:name="_Toc403221040"/>
      <w:bookmarkStart w:id="2827" w:name="_Toc403415118"/>
      <w:ins w:id="2828" w:author="Kelvin" w:date="2014-11-10T19:47:00Z">
        <w:r>
          <w:t>3</w:t>
        </w:r>
      </w:ins>
      <w:del w:id="2829" w:author="Kelvin" w:date="2014-11-10T19:47:00Z">
        <w:r w:rsidR="007958DE" w:rsidRPr="007958DE" w:rsidDel="005A6019">
          <w:delText>4</w:delText>
        </w:r>
      </w:del>
      <w:r w:rsidR="0092526E" w:rsidRPr="007958DE">
        <w:t>.3 Storage</w:t>
      </w:r>
      <w:bookmarkEnd w:id="2826"/>
      <w:bookmarkEnd w:id="2827"/>
    </w:p>
    <w:p w14:paraId="66395247" w14:textId="77777777" w:rsidR="00211AFD" w:rsidRPr="00667E20" w:rsidRDefault="00211AFD" w:rsidP="00211AFD">
      <w:pPr>
        <w:keepNext/>
        <w:rPr>
          <w:ins w:id="2830" w:author="Kelvin Ang" w:date="2014-11-09T13:32:00Z"/>
          <w:sz w:val="32"/>
          <w:szCs w:val="32"/>
        </w:rPr>
      </w:pPr>
      <w:ins w:id="2831" w:author="Kelvin Ang" w:date="2014-11-09T13:32:00Z">
        <w:r>
          <w:object w:dxaOrig="12796" w:dyaOrig="22725" w14:anchorId="79B9C14B">
            <v:shape id="_x0000_i1026" type="#_x0000_t75" style="width:453.75pt;height:320.25pt" o:ole="">
              <v:imagedata r:id="rId77" o:title="" cropbottom="45278f" cropleft="14643f"/>
            </v:shape>
            <o:OLEObject Type="Embed" ProgID="Visio.Drawing.15" ShapeID="_x0000_i1026" DrawAspect="Content" ObjectID="_1477158956" r:id="rId78"/>
          </w:object>
        </w:r>
      </w:ins>
    </w:p>
    <w:p w14:paraId="3C1E83F9" w14:textId="377B21D4" w:rsidR="00211AFD" w:rsidRPr="00211AFD" w:rsidRDefault="00211AFD">
      <w:pPr>
        <w:pStyle w:val="Caption"/>
        <w:jc w:val="center"/>
        <w:rPr>
          <w:ins w:id="2832" w:author="Kelvin Ang" w:date="2014-11-09T13:32:00Z"/>
          <w:rPrChange w:id="2833" w:author="Kelvin Ang" w:date="2014-11-09T13:32:00Z">
            <w:rPr>
              <w:ins w:id="2834" w:author="Kelvin Ang" w:date="2014-11-09T13:32:00Z"/>
              <w:i/>
              <w:noProof/>
            </w:rPr>
          </w:rPrChange>
        </w:rPr>
        <w:pPrChange w:id="2835" w:author="Kelvin Ang" w:date="2014-11-09T13:32:00Z">
          <w:pPr/>
        </w:pPrChange>
      </w:pPr>
      <w:ins w:id="2836" w:author="Kelvin Ang" w:date="2014-11-09T13:32:00Z">
        <w:r w:rsidRPr="00B9366F">
          <w:t xml:space="preserve">Figure </w:t>
        </w:r>
        <w:r>
          <w:fldChar w:fldCharType="begin"/>
        </w:r>
        <w:r>
          <w:instrText xml:space="preserve"> SEQ Figure \* ARABIC </w:instrText>
        </w:r>
        <w:r>
          <w:fldChar w:fldCharType="separate"/>
        </w:r>
        <w:r>
          <w:rPr>
            <w:noProof/>
          </w:rPr>
          <w:t>16</w:t>
        </w:r>
        <w:r>
          <w:rPr>
            <w:noProof/>
          </w:rPr>
          <w:fldChar w:fldCharType="end"/>
        </w:r>
        <w:r w:rsidRPr="00B9366F">
          <w:t xml:space="preserve"> </w:t>
        </w:r>
        <w:r>
          <w:t>–</w:t>
        </w:r>
        <w:r w:rsidRPr="00B9366F">
          <w:t xml:space="preserve"> Class Diagram of Storage</w:t>
        </w:r>
      </w:ins>
    </w:p>
    <w:p w14:paraId="11B5A87A" w14:textId="7EFE7B59" w:rsidR="0092526E" w:rsidRPr="00667E20" w:rsidDel="00467ECB" w:rsidRDefault="0092526E" w:rsidP="0092526E">
      <w:pPr>
        <w:rPr>
          <w:del w:id="2837" w:author="Kelvin Ang" w:date="2014-11-09T13:32:00Z"/>
          <w:noProof/>
        </w:rPr>
      </w:pPr>
      <w:r w:rsidRPr="00215F52">
        <w:rPr>
          <w:i/>
          <w:noProof/>
        </w:rPr>
        <w:t>Storage</w:t>
      </w:r>
      <w:r>
        <w:rPr>
          <w:noProof/>
        </w:rPr>
        <w:t xml:space="preserve"> handles</w:t>
      </w:r>
      <w:r w:rsidRPr="00667E20">
        <w:rPr>
          <w:noProof/>
        </w:rPr>
        <w:t xml:space="preserve"> the </w:t>
      </w:r>
      <w:r>
        <w:rPr>
          <w:noProof/>
        </w:rPr>
        <w:t>stor</w:t>
      </w:r>
      <w:ins w:id="2838" w:author="Kelvin Ang" w:date="2014-11-09T12:45:00Z">
        <w:r w:rsidR="00B7437C">
          <w:rPr>
            <w:noProof/>
          </w:rPr>
          <w:t>ing</w:t>
        </w:r>
      </w:ins>
      <w:del w:id="2839" w:author="Kelvin Ang" w:date="2014-11-09T12:45:00Z">
        <w:r w:rsidDel="00B7437C">
          <w:rPr>
            <w:noProof/>
          </w:rPr>
          <w:delText>age</w:delText>
        </w:r>
      </w:del>
      <w:r>
        <w:rPr>
          <w:noProof/>
        </w:rPr>
        <w:t xml:space="preserve"> and retriving of </w:t>
      </w:r>
      <w:del w:id="2840" w:author="Kelvin Ang" w:date="2014-11-09T12:47:00Z">
        <w:r w:rsidRPr="00407DAB" w:rsidDel="00407DAB">
          <w:rPr>
            <w:i/>
            <w:noProof/>
            <w:rPrChange w:id="2841" w:author="Kelvin Ang" w:date="2014-11-09T12:47:00Z">
              <w:rPr>
                <w:noProof/>
              </w:rPr>
            </w:rPrChange>
          </w:rPr>
          <w:delText xml:space="preserve">task </w:delText>
        </w:r>
      </w:del>
      <w:ins w:id="2842" w:author="Kelvin Ang" w:date="2014-11-09T12:47:00Z">
        <w:r w:rsidR="00407DAB" w:rsidRPr="00407DAB">
          <w:rPr>
            <w:i/>
            <w:noProof/>
            <w:rPrChange w:id="2843" w:author="Kelvin Ang" w:date="2014-11-09T12:47:00Z">
              <w:rPr>
                <w:noProof/>
              </w:rPr>
            </w:rPrChange>
          </w:rPr>
          <w:t>Task</w:t>
        </w:r>
        <w:r w:rsidR="00407DAB" w:rsidRPr="00667E20">
          <w:rPr>
            <w:noProof/>
          </w:rPr>
          <w:t xml:space="preserve"> </w:t>
        </w:r>
      </w:ins>
      <w:r w:rsidRPr="00667E20">
        <w:rPr>
          <w:noProof/>
        </w:rPr>
        <w:t xml:space="preserve">data in </w:t>
      </w:r>
      <w:r>
        <w:rPr>
          <w:noProof/>
        </w:rPr>
        <w:t xml:space="preserve">physical storage. </w:t>
      </w:r>
      <w:ins w:id="2844" w:author="Kelvin Ang" w:date="2014-11-09T13:32:00Z">
        <w:r w:rsidR="00211AFD" w:rsidRPr="00383BEB">
          <w:rPr>
            <w:b/>
            <w:noProof/>
          </w:rPr>
          <w:t>Figure 16</w:t>
        </w:r>
        <w:r w:rsidR="00211AFD">
          <w:rPr>
            <w:noProof/>
          </w:rPr>
          <w:t xml:space="preserve"> illustrates</w:t>
        </w:r>
        <w:r w:rsidR="00211AFD" w:rsidRPr="00667E20">
          <w:rPr>
            <w:noProof/>
          </w:rPr>
          <w:t xml:space="preserve"> the structure of </w:t>
        </w:r>
        <w:r w:rsidR="00211AFD" w:rsidRPr="00383BEB">
          <w:rPr>
            <w:i/>
            <w:noProof/>
          </w:rPr>
          <w:t>Storage</w:t>
        </w:r>
        <w:r w:rsidR="00211AFD" w:rsidRPr="00667E20">
          <w:rPr>
            <w:noProof/>
          </w:rPr>
          <w:t>.</w:t>
        </w:r>
        <w:r w:rsidR="00211AFD">
          <w:rPr>
            <w:noProof/>
          </w:rPr>
          <w:t xml:space="preserve"> </w:t>
        </w:r>
      </w:ins>
      <w:r w:rsidRPr="00215F52">
        <w:rPr>
          <w:i/>
          <w:noProof/>
        </w:rPr>
        <w:t>Storage</w:t>
      </w:r>
      <w:r>
        <w:rPr>
          <w:noProof/>
        </w:rPr>
        <w:t xml:space="preserve"> provides libraries to encode </w:t>
      </w:r>
      <w:r w:rsidRPr="00215F52">
        <w:rPr>
          <w:i/>
          <w:noProof/>
        </w:rPr>
        <w:t>Tasks</w:t>
      </w:r>
      <w:r>
        <w:rPr>
          <w:noProof/>
        </w:rPr>
        <w:t xml:space="preserve"> into </w:t>
      </w:r>
      <w:r w:rsidRPr="00407DAB">
        <w:rPr>
          <w:i/>
          <w:noProof/>
          <w:rPrChange w:id="2845" w:author="Kelvin Ang" w:date="2014-11-09T12:47:00Z">
            <w:rPr>
              <w:noProof/>
            </w:rPr>
          </w:rPrChange>
        </w:rPr>
        <w:t>JSON</w:t>
      </w:r>
      <w:r>
        <w:rPr>
          <w:noProof/>
        </w:rPr>
        <w:t xml:space="preserve"> objects format, and </w:t>
      </w:r>
      <w:del w:id="2846" w:author="Kelvin Ang" w:date="2014-11-09T12:47:00Z">
        <w:r w:rsidDel="00407DAB">
          <w:rPr>
            <w:noProof/>
          </w:rPr>
          <w:delText xml:space="preserve">decoding </w:delText>
        </w:r>
      </w:del>
      <w:ins w:id="2847" w:author="Kelvin Ang" w:date="2014-11-09T12:47:00Z">
        <w:r w:rsidR="00407DAB">
          <w:rPr>
            <w:noProof/>
          </w:rPr>
          <w:t xml:space="preserve">decode </w:t>
        </w:r>
      </w:ins>
      <w:del w:id="2848" w:author="Kelvin Ang" w:date="2014-11-09T12:47:00Z">
        <w:r w:rsidDel="00407DAB">
          <w:rPr>
            <w:noProof/>
          </w:rPr>
          <w:delText xml:space="preserve">of </w:delText>
        </w:r>
      </w:del>
      <w:r w:rsidRPr="00407DAB">
        <w:rPr>
          <w:i/>
          <w:noProof/>
          <w:rPrChange w:id="2849" w:author="Kelvin Ang" w:date="2014-11-09T12:47:00Z">
            <w:rPr>
              <w:noProof/>
            </w:rPr>
          </w:rPrChange>
        </w:rPr>
        <w:t>JSON</w:t>
      </w:r>
      <w:r>
        <w:rPr>
          <w:noProof/>
        </w:rPr>
        <w:t xml:space="preserve"> data back into </w:t>
      </w:r>
      <w:r w:rsidRPr="00215F52">
        <w:rPr>
          <w:i/>
          <w:noProof/>
        </w:rPr>
        <w:t>Tasks</w:t>
      </w:r>
      <w:r>
        <w:rPr>
          <w:noProof/>
        </w:rPr>
        <w:t xml:space="preserve">. </w:t>
      </w:r>
      <w:r w:rsidRPr="00215F52">
        <w:rPr>
          <w:i/>
          <w:noProof/>
        </w:rPr>
        <w:t>Storage</w:t>
      </w:r>
      <w:r>
        <w:rPr>
          <w:noProof/>
        </w:rPr>
        <w:t xml:space="preserve"> also handles the automatic creation of storage files and folders if they do not exist.</w:t>
      </w:r>
    </w:p>
    <w:p w14:paraId="010CFE7B" w14:textId="022B7CD6" w:rsidR="0092526E" w:rsidRPr="00667E20" w:rsidDel="00211AFD" w:rsidRDefault="0092526E">
      <w:pPr>
        <w:rPr>
          <w:del w:id="2850" w:author="Kelvin Ang" w:date="2014-11-09T13:32:00Z"/>
          <w:noProof/>
        </w:rPr>
      </w:pPr>
      <w:del w:id="2851" w:author="Kelvin Ang" w:date="2014-11-09T12:48:00Z">
        <w:r w:rsidRPr="003C3981" w:rsidDel="003C3981">
          <w:rPr>
            <w:b/>
            <w:noProof/>
            <w:rPrChange w:id="2852" w:author="Kelvin Ang" w:date="2014-11-09T12:48:00Z">
              <w:rPr>
                <w:noProof/>
              </w:rPr>
            </w:rPrChange>
          </w:rPr>
          <w:delText xml:space="preserve">The class diagram below </w:delText>
        </w:r>
      </w:del>
      <w:del w:id="2853" w:author="Kelvin Ang" w:date="2014-11-09T13:32:00Z">
        <w:r w:rsidDel="00211AFD">
          <w:rPr>
            <w:noProof/>
          </w:rPr>
          <w:delText>illustrates</w:delText>
        </w:r>
        <w:r w:rsidRPr="00667E20" w:rsidDel="00211AFD">
          <w:rPr>
            <w:noProof/>
          </w:rPr>
          <w:delText xml:space="preserve"> the structure of the </w:delText>
        </w:r>
        <w:r w:rsidRPr="003C3981" w:rsidDel="00211AFD">
          <w:rPr>
            <w:i/>
            <w:noProof/>
            <w:rPrChange w:id="2854" w:author="Kelvin Ang" w:date="2014-11-09T12:47:00Z">
              <w:rPr>
                <w:noProof/>
              </w:rPr>
            </w:rPrChange>
          </w:rPr>
          <w:delText>Storage</w:delText>
        </w:r>
      </w:del>
      <w:del w:id="2855" w:author="Kelvin Ang" w:date="2014-11-09T12:47:00Z">
        <w:r w:rsidRPr="00667E20" w:rsidDel="003C3981">
          <w:rPr>
            <w:noProof/>
          </w:rPr>
          <w:delText xml:space="preserve"> component</w:delText>
        </w:r>
      </w:del>
      <w:del w:id="2856" w:author="Kelvin Ang" w:date="2014-11-09T13:32:00Z">
        <w:r w:rsidRPr="00667E20" w:rsidDel="00211AFD">
          <w:rPr>
            <w:noProof/>
          </w:rPr>
          <w:delText>.</w:delText>
        </w:r>
      </w:del>
    </w:p>
    <w:p w14:paraId="6A8B63F6" w14:textId="297E7EDD" w:rsidR="0092526E" w:rsidRPr="00667E20" w:rsidDel="00211AFD" w:rsidRDefault="0092526E">
      <w:pPr>
        <w:keepNext/>
        <w:rPr>
          <w:del w:id="2857" w:author="Kelvin Ang" w:date="2014-11-09T13:32:00Z"/>
          <w:sz w:val="32"/>
          <w:szCs w:val="32"/>
        </w:rPr>
      </w:pPr>
      <w:del w:id="2858" w:author="Kelvin Ang" w:date="2014-11-09T13:15:00Z">
        <w:r w:rsidDel="00DF5694">
          <w:object w:dxaOrig="12796" w:dyaOrig="22725" w14:anchorId="01F720E4">
            <v:shape id="_x0000_i1027" type="#_x0000_t75" style="width:444.75pt;height:463.5pt" o:ole="">
              <v:imagedata r:id="rId79" o:title="" cropbottom="35787f" cropleft="14895f"/>
            </v:shape>
            <o:OLEObject Type="Embed" ProgID="Visio.Drawing.15" ShapeID="_x0000_i1027" DrawAspect="Content" ObjectID="_1477158957" r:id="rId80"/>
          </w:object>
        </w:r>
      </w:del>
      <w:ins w:id="2859" w:author="Kelvin Ang" w:date="2014-11-09T13:15:00Z">
        <w:r w:rsidR="00DF5694" w:rsidRPr="00DF5694">
          <w:t xml:space="preserve"> </w:t>
        </w:r>
      </w:ins>
      <w:del w:id="2860" w:author="Kelvin Ang" w:date="2014-11-09T13:32:00Z">
        <w:r w:rsidR="00DF5694" w:rsidDel="00211AFD">
          <w:fldChar w:fldCharType="begin"/>
        </w:r>
        <w:r w:rsidR="00DF5694" w:rsidDel="00211AFD">
          <w:fldChar w:fldCharType="end"/>
        </w:r>
      </w:del>
    </w:p>
    <w:p w14:paraId="0086C5D0" w14:textId="6C84C24A" w:rsidR="0092526E" w:rsidRPr="00B9366F" w:rsidRDefault="0092526E">
      <w:pPr>
        <w:keepNext/>
        <w:pPrChange w:id="2861" w:author="Kelvin Ang" w:date="2014-11-09T13:32:00Z">
          <w:pPr>
            <w:pStyle w:val="Caption"/>
            <w:jc w:val="center"/>
          </w:pPr>
        </w:pPrChange>
      </w:pPr>
      <w:del w:id="2862" w:author="Kelvin Ang" w:date="2014-11-09T13:32:00Z">
        <w:r w:rsidRPr="00B9366F" w:rsidDel="00211AFD">
          <w:delText xml:space="preserve">Figure </w:delText>
        </w:r>
        <w:r w:rsidR="003C0DB2" w:rsidDel="00211AFD">
          <w:fldChar w:fldCharType="begin"/>
        </w:r>
        <w:r w:rsidR="003C0DB2" w:rsidDel="00211AFD">
          <w:delInstrText xml:space="preserve"> SEQ Figure \* ARABIC </w:delInstrText>
        </w:r>
        <w:r w:rsidR="003C0DB2" w:rsidDel="00211AFD">
          <w:fldChar w:fldCharType="separate"/>
        </w:r>
      </w:del>
      <w:del w:id="2863" w:author="Kelvin Ang" w:date="2014-11-09T13:31:00Z">
        <w:r w:rsidDel="00066892">
          <w:rPr>
            <w:noProof/>
          </w:rPr>
          <w:delText>18</w:delText>
        </w:r>
      </w:del>
      <w:del w:id="2864" w:author="Kelvin Ang" w:date="2014-11-09T13:32:00Z">
        <w:r w:rsidR="003C0DB2" w:rsidDel="00211AFD">
          <w:rPr>
            <w:noProof/>
          </w:rPr>
          <w:fldChar w:fldCharType="end"/>
        </w:r>
        <w:r w:rsidRPr="00B9366F" w:rsidDel="00211AFD">
          <w:delText xml:space="preserve"> </w:delText>
        </w:r>
        <w:r w:rsidDel="00211AFD">
          <w:delText>–</w:delText>
        </w:r>
        <w:r w:rsidRPr="00B9366F" w:rsidDel="00211AFD">
          <w:delText xml:space="preserve"> Class Diagram of Storage</w:delText>
        </w:r>
      </w:del>
      <w:del w:id="2865" w:author="Kelvin Ang" w:date="2014-11-09T12:48:00Z">
        <w:r w:rsidRPr="00B9366F" w:rsidDel="00F54F24">
          <w:delText xml:space="preserve"> Component</w:delText>
        </w:r>
      </w:del>
    </w:p>
    <w:p w14:paraId="602283E3" w14:textId="5DC74D8A" w:rsidR="001B1F95" w:rsidRDefault="001B1F95" w:rsidP="0092526E">
      <w:pPr>
        <w:rPr>
          <w:ins w:id="2866" w:author="Kelvin Ang" w:date="2014-11-09T13:16:00Z"/>
          <w:noProof/>
        </w:rPr>
      </w:pPr>
      <w:ins w:id="2867" w:author="Kelvin Ang" w:date="2014-11-09T13:16:00Z">
        <w:r>
          <w:rPr>
            <w:noProof/>
          </w:rPr>
          <w:t xml:space="preserve">The API of </w:t>
        </w:r>
        <w:r w:rsidRPr="009E521D">
          <w:rPr>
            <w:i/>
            <w:noProof/>
            <w:rPrChange w:id="2868" w:author="Kelvin Ang" w:date="2014-11-09T13:20:00Z">
              <w:rPr>
                <w:noProof/>
              </w:rPr>
            </w:rPrChange>
          </w:rPr>
          <w:t>Storage</w:t>
        </w:r>
        <w:r>
          <w:rPr>
            <w:noProof/>
          </w:rPr>
          <w:t xml:space="preserve"> is summarized </w:t>
        </w:r>
      </w:ins>
      <w:ins w:id="2869" w:author="Kelvin Ang" w:date="2014-11-09T13:20:00Z">
        <w:r w:rsidR="00915B94">
          <w:rPr>
            <w:noProof/>
          </w:rPr>
          <w:t>in the following table</w:t>
        </w:r>
      </w:ins>
      <w:ins w:id="2870" w:author="Kelvin Ang" w:date="2014-11-09T13:16:00Z">
        <w:r>
          <w:rPr>
            <w:noProof/>
          </w:rPr>
          <w:t>.</w:t>
        </w:r>
      </w:ins>
    </w:p>
    <w:tbl>
      <w:tblPr>
        <w:tblStyle w:val="GridTable4-Accent51"/>
        <w:tblW w:w="0" w:type="auto"/>
        <w:jc w:val="center"/>
        <w:tblLayout w:type="fixed"/>
        <w:tblLook w:val="04A0" w:firstRow="1" w:lastRow="0" w:firstColumn="1" w:lastColumn="0" w:noHBand="0" w:noVBand="1"/>
      </w:tblPr>
      <w:tblGrid>
        <w:gridCol w:w="3528"/>
        <w:gridCol w:w="6048"/>
      </w:tblGrid>
      <w:tr w:rsidR="001B1F95" w:rsidRPr="000F6BFC" w14:paraId="5DF010F1" w14:textId="77777777" w:rsidTr="002D1995">
        <w:trPr>
          <w:cnfStyle w:val="100000000000" w:firstRow="1" w:lastRow="0" w:firstColumn="0" w:lastColumn="0" w:oddVBand="0" w:evenVBand="0" w:oddHBand="0" w:evenHBand="0" w:firstRowFirstColumn="0" w:firstRowLastColumn="0" w:lastRowFirstColumn="0" w:lastRowLastColumn="0"/>
          <w:jc w:val="center"/>
          <w:ins w:id="2871"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2707B34A" w14:textId="77777777" w:rsidR="001B1F95" w:rsidRPr="000F6BFC" w:rsidRDefault="001B1F95" w:rsidP="002D1995">
            <w:pPr>
              <w:rPr>
                <w:ins w:id="2872" w:author="Kelvin Ang" w:date="2014-11-09T13:16:00Z"/>
              </w:rPr>
            </w:pPr>
            <w:ins w:id="2873" w:author="Kelvin Ang" w:date="2014-11-09T13:16:00Z">
              <w:r w:rsidRPr="000F6BFC">
                <w:t>Field / Method</w:t>
              </w:r>
            </w:ins>
          </w:p>
        </w:tc>
        <w:tc>
          <w:tcPr>
            <w:tcW w:w="6048" w:type="dxa"/>
          </w:tcPr>
          <w:p w14:paraId="6D75DEC5" w14:textId="77777777" w:rsidR="001B1F95" w:rsidRPr="000F6BFC" w:rsidRDefault="001B1F95" w:rsidP="002D1995">
            <w:pPr>
              <w:cnfStyle w:val="100000000000" w:firstRow="1" w:lastRow="0" w:firstColumn="0" w:lastColumn="0" w:oddVBand="0" w:evenVBand="0" w:oddHBand="0" w:evenHBand="0" w:firstRowFirstColumn="0" w:firstRowLastColumn="0" w:lastRowFirstColumn="0" w:lastRowLastColumn="0"/>
              <w:rPr>
                <w:ins w:id="2874" w:author="Kelvin Ang" w:date="2014-11-09T13:16:00Z"/>
              </w:rPr>
            </w:pPr>
            <w:ins w:id="2875" w:author="Kelvin Ang" w:date="2014-11-09T13:16:00Z">
              <w:r w:rsidRPr="000F6BFC">
                <w:t>Description</w:t>
              </w:r>
            </w:ins>
          </w:p>
        </w:tc>
      </w:tr>
      <w:tr w:rsidR="001B1F95" w:rsidRPr="000F6BFC" w14:paraId="6EFD3FBF" w14:textId="77777777" w:rsidTr="002D1995">
        <w:trPr>
          <w:cnfStyle w:val="000000100000" w:firstRow="0" w:lastRow="0" w:firstColumn="0" w:lastColumn="0" w:oddVBand="0" w:evenVBand="0" w:oddHBand="1" w:evenHBand="0" w:firstRowFirstColumn="0" w:firstRowLastColumn="0" w:lastRowFirstColumn="0" w:lastRowLastColumn="0"/>
          <w:jc w:val="center"/>
          <w:ins w:id="2876"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5DC6E49C" w14:textId="6C82C571" w:rsidR="001B1F95" w:rsidRPr="0073703E" w:rsidRDefault="001B1F95" w:rsidP="002D1995">
            <w:pPr>
              <w:rPr>
                <w:ins w:id="2877" w:author="Kelvin Ang" w:date="2014-11-09T13:16:00Z"/>
                <w:rFonts w:ascii="Consolas" w:hAnsi="Consolas" w:cs="Consolas"/>
                <w:b w:val="0"/>
                <w:sz w:val="20"/>
                <w:szCs w:val="20"/>
              </w:rPr>
            </w:pPr>
            <w:ins w:id="2878" w:author="Kelvin Ang" w:date="2014-11-09T13:16:00Z">
              <w:r>
                <w:rPr>
                  <w:rFonts w:ascii="Consolas" w:hAnsi="Consolas" w:cs="Consolas"/>
                  <w:b w:val="0"/>
                  <w:sz w:val="20"/>
                  <w:szCs w:val="20"/>
                </w:rPr>
                <w:t>saveTask(List&lt;Task&gt;, String): boolean</w:t>
              </w:r>
            </w:ins>
          </w:p>
        </w:tc>
        <w:tc>
          <w:tcPr>
            <w:tcW w:w="6048" w:type="dxa"/>
          </w:tcPr>
          <w:p w14:paraId="323D2690" w14:textId="558B3D24" w:rsidR="001B1F95" w:rsidRPr="000F6BFC" w:rsidRDefault="001B1F95">
            <w:pPr>
              <w:cnfStyle w:val="000000100000" w:firstRow="0" w:lastRow="0" w:firstColumn="0" w:lastColumn="0" w:oddVBand="0" w:evenVBand="0" w:oddHBand="1" w:evenHBand="0" w:firstRowFirstColumn="0" w:firstRowLastColumn="0" w:lastRowFirstColumn="0" w:lastRowLastColumn="0"/>
              <w:rPr>
                <w:ins w:id="2879" w:author="Kelvin Ang" w:date="2014-11-09T13:16:00Z"/>
              </w:rPr>
            </w:pPr>
            <w:ins w:id="2880" w:author="Kelvin Ang" w:date="2014-11-09T13:17:00Z">
              <w:r>
                <w:t xml:space="preserve">Saves the list of tasks from the specified file path and returns true if </w:t>
              </w:r>
            </w:ins>
            <w:ins w:id="2881" w:author="Kelvin Ang" w:date="2014-11-09T13:18:00Z">
              <w:r>
                <w:t>operation is successful.</w:t>
              </w:r>
            </w:ins>
          </w:p>
        </w:tc>
      </w:tr>
      <w:tr w:rsidR="001B1F95" w:rsidRPr="000F6BFC" w14:paraId="5E97A9D6" w14:textId="77777777" w:rsidTr="002D1995">
        <w:trPr>
          <w:jc w:val="center"/>
          <w:ins w:id="2882"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04836FA3" w14:textId="0640CBDC" w:rsidR="001B1F95" w:rsidRPr="0073703E" w:rsidRDefault="001B1F95" w:rsidP="002D1995">
            <w:pPr>
              <w:rPr>
                <w:ins w:id="2883" w:author="Kelvin Ang" w:date="2014-11-09T13:16:00Z"/>
                <w:rFonts w:ascii="Consolas" w:hAnsi="Consolas" w:cs="Consolas"/>
                <w:b w:val="0"/>
                <w:sz w:val="20"/>
                <w:szCs w:val="20"/>
              </w:rPr>
            </w:pPr>
            <w:ins w:id="2884" w:author="Kelvin Ang" w:date="2014-11-09T13:16:00Z">
              <w:r>
                <w:rPr>
                  <w:rFonts w:ascii="Consolas" w:hAnsi="Consolas" w:cs="Consolas"/>
                  <w:b w:val="0"/>
                  <w:sz w:val="20"/>
                  <w:szCs w:val="20"/>
                </w:rPr>
                <w:t>loadTask(List&lt;Task&gt;, String): List&lt;Task&gt;</w:t>
              </w:r>
            </w:ins>
          </w:p>
        </w:tc>
        <w:tc>
          <w:tcPr>
            <w:tcW w:w="6048" w:type="dxa"/>
          </w:tcPr>
          <w:p w14:paraId="415E6D66" w14:textId="61E562F5" w:rsidR="001B1F95" w:rsidRPr="000F6BFC" w:rsidRDefault="001B1F95">
            <w:pPr>
              <w:cnfStyle w:val="000000000000" w:firstRow="0" w:lastRow="0" w:firstColumn="0" w:lastColumn="0" w:oddVBand="0" w:evenVBand="0" w:oddHBand="0" w:evenHBand="0" w:firstRowFirstColumn="0" w:firstRowLastColumn="0" w:lastRowFirstColumn="0" w:lastRowLastColumn="0"/>
              <w:rPr>
                <w:ins w:id="2885" w:author="Kelvin Ang" w:date="2014-11-09T13:16:00Z"/>
              </w:rPr>
            </w:pPr>
            <w:ins w:id="2886" w:author="Kelvin Ang" w:date="2014-11-09T13:17:00Z">
              <w:r>
                <w:t xml:space="preserve">Loads the list of tasks from the specified file path and returns a list of tasks. </w:t>
              </w:r>
            </w:ins>
            <w:ins w:id="2887" w:author="Kelvin Ang" w:date="2014-11-09T13:18:00Z">
              <w:r>
                <w:t>If the save file is not found, an empty list will be returned.</w:t>
              </w:r>
            </w:ins>
          </w:p>
        </w:tc>
      </w:tr>
      <w:tr w:rsidR="001B1F95" w:rsidRPr="000F6BFC" w14:paraId="38D64E35" w14:textId="77777777" w:rsidTr="002D1995">
        <w:trPr>
          <w:cnfStyle w:val="000000100000" w:firstRow="0" w:lastRow="0" w:firstColumn="0" w:lastColumn="0" w:oddVBand="0" w:evenVBand="0" w:oddHBand="1" w:evenHBand="0" w:firstRowFirstColumn="0" w:firstRowLastColumn="0" w:lastRowFirstColumn="0" w:lastRowLastColumn="0"/>
          <w:jc w:val="center"/>
          <w:ins w:id="2888"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7B5B5107" w14:textId="1DA28567" w:rsidR="001B1F95" w:rsidRPr="0073703E" w:rsidRDefault="001B1F95" w:rsidP="002D1995">
            <w:pPr>
              <w:rPr>
                <w:ins w:id="2889" w:author="Kelvin Ang" w:date="2014-11-09T13:16:00Z"/>
                <w:rFonts w:ascii="Consolas" w:hAnsi="Consolas" w:cs="Consolas"/>
                <w:b w:val="0"/>
                <w:sz w:val="20"/>
                <w:szCs w:val="20"/>
              </w:rPr>
            </w:pPr>
            <w:ins w:id="2890" w:author="Kelvin Ang" w:date="2014-11-09T13:16:00Z">
              <w:r>
                <w:rPr>
                  <w:rFonts w:ascii="Consolas" w:hAnsi="Consolas" w:cs="Consolas"/>
                  <w:b w:val="0"/>
                  <w:sz w:val="20"/>
                  <w:szCs w:val="20"/>
                </w:rPr>
                <w:t>saveSettings(String, String, String): boolean</w:t>
              </w:r>
            </w:ins>
          </w:p>
        </w:tc>
        <w:tc>
          <w:tcPr>
            <w:tcW w:w="6048" w:type="dxa"/>
          </w:tcPr>
          <w:p w14:paraId="79407506" w14:textId="2C8CEF17" w:rsidR="001B1F95" w:rsidRPr="000F6BFC" w:rsidRDefault="001B1F95">
            <w:pPr>
              <w:cnfStyle w:val="000000100000" w:firstRow="0" w:lastRow="0" w:firstColumn="0" w:lastColumn="0" w:oddVBand="0" w:evenVBand="0" w:oddHBand="1" w:evenHBand="0" w:firstRowFirstColumn="0" w:firstRowLastColumn="0" w:lastRowFirstColumn="0" w:lastRowLastColumn="0"/>
              <w:rPr>
                <w:ins w:id="2891" w:author="Kelvin Ang" w:date="2014-11-09T13:16:00Z"/>
              </w:rPr>
            </w:pPr>
            <w:ins w:id="2892" w:author="Kelvin Ang" w:date="2014-11-09T13:18:00Z">
              <w:r>
                <w:t>Save</w:t>
              </w:r>
            </w:ins>
            <w:ins w:id="2893" w:author="Kelvin Ang" w:date="2014-11-09T20:48:00Z">
              <w:r w:rsidR="007232CA">
                <w:t>s</w:t>
              </w:r>
            </w:ins>
            <w:ins w:id="2894" w:author="Kelvin Ang" w:date="2014-11-09T13:18:00Z">
              <w:r>
                <w:t xml:space="preserve"> a setting to the specified file and returns true if operation is successful.</w:t>
              </w:r>
            </w:ins>
          </w:p>
        </w:tc>
      </w:tr>
      <w:tr w:rsidR="001B1F95" w:rsidRPr="000F6BFC" w14:paraId="5B04F646" w14:textId="77777777" w:rsidTr="002D1995">
        <w:trPr>
          <w:jc w:val="center"/>
          <w:ins w:id="2895" w:author="Kelvin Ang" w:date="2014-11-09T13:16:00Z"/>
        </w:trPr>
        <w:tc>
          <w:tcPr>
            <w:cnfStyle w:val="001000000000" w:firstRow="0" w:lastRow="0" w:firstColumn="1" w:lastColumn="0" w:oddVBand="0" w:evenVBand="0" w:oddHBand="0" w:evenHBand="0" w:firstRowFirstColumn="0" w:firstRowLastColumn="0" w:lastRowFirstColumn="0" w:lastRowLastColumn="0"/>
            <w:tcW w:w="3528" w:type="dxa"/>
          </w:tcPr>
          <w:p w14:paraId="108317CE" w14:textId="003D751E" w:rsidR="001B1F95" w:rsidRPr="0073703E" w:rsidRDefault="001B1F95" w:rsidP="002D1995">
            <w:pPr>
              <w:rPr>
                <w:ins w:id="2896" w:author="Kelvin Ang" w:date="2014-11-09T13:16:00Z"/>
                <w:rFonts w:ascii="Consolas" w:hAnsi="Consolas" w:cs="Consolas"/>
                <w:b w:val="0"/>
                <w:sz w:val="20"/>
                <w:szCs w:val="20"/>
              </w:rPr>
            </w:pPr>
            <w:ins w:id="2897" w:author="Kelvin Ang" w:date="2014-11-09T13:16:00Z">
              <w:r>
                <w:rPr>
                  <w:rFonts w:ascii="Consolas" w:hAnsi="Consolas" w:cs="Consolas"/>
                  <w:b w:val="0"/>
                  <w:sz w:val="20"/>
                  <w:szCs w:val="20"/>
                </w:rPr>
                <w:t>loadSettings(String, String): String</w:t>
              </w:r>
            </w:ins>
          </w:p>
        </w:tc>
        <w:tc>
          <w:tcPr>
            <w:tcW w:w="6048" w:type="dxa"/>
          </w:tcPr>
          <w:p w14:paraId="1034F76E" w14:textId="463CCB3A" w:rsidR="001B1F95" w:rsidRPr="000F6BFC" w:rsidRDefault="001B1F95" w:rsidP="002D1995">
            <w:pPr>
              <w:cnfStyle w:val="000000000000" w:firstRow="0" w:lastRow="0" w:firstColumn="0" w:lastColumn="0" w:oddVBand="0" w:evenVBand="0" w:oddHBand="0" w:evenHBand="0" w:firstRowFirstColumn="0" w:firstRowLastColumn="0" w:lastRowFirstColumn="0" w:lastRowLastColumn="0"/>
              <w:rPr>
                <w:ins w:id="2898" w:author="Kelvin Ang" w:date="2014-11-09T13:16:00Z"/>
              </w:rPr>
            </w:pPr>
            <w:ins w:id="2899" w:author="Kelvin Ang" w:date="2014-11-09T13:19:00Z">
              <w:r>
                <w:t>Loads a setting from the specified file and returns it.</w:t>
              </w:r>
            </w:ins>
          </w:p>
        </w:tc>
      </w:tr>
    </w:tbl>
    <w:p w14:paraId="4D5F7BA7" w14:textId="272A90F4" w:rsidR="0092526E" w:rsidRDefault="0092526E" w:rsidP="0092526E">
      <w:pPr>
        <w:rPr>
          <w:noProof/>
        </w:rPr>
      </w:pPr>
      <w:r>
        <w:rPr>
          <w:noProof/>
        </w:rPr>
        <w:br w:type="page"/>
      </w:r>
    </w:p>
    <w:p w14:paraId="63178D42" w14:textId="4F1D0715" w:rsidR="0092526E" w:rsidRPr="00667E20" w:rsidRDefault="0092526E" w:rsidP="0092526E">
      <w:pPr>
        <w:rPr>
          <w:noProof/>
        </w:rPr>
      </w:pPr>
      <w:r w:rsidRPr="008C07FC">
        <w:rPr>
          <w:b/>
          <w:noProof/>
        </w:rPr>
        <w:lastRenderedPageBreak/>
        <w:t>Figure 1</w:t>
      </w:r>
      <w:ins w:id="2900" w:author="Kelvin Ang" w:date="2014-11-09T13:32:00Z">
        <w:r w:rsidR="00E9365A">
          <w:rPr>
            <w:b/>
            <w:noProof/>
          </w:rPr>
          <w:t>7</w:t>
        </w:r>
      </w:ins>
      <w:del w:id="2901" w:author="Kelvin Ang" w:date="2014-11-09T13:32:00Z">
        <w:r w:rsidRPr="008C07FC" w:rsidDel="00E9365A">
          <w:rPr>
            <w:b/>
            <w:noProof/>
          </w:rPr>
          <w:delText>8</w:delText>
        </w:r>
      </w:del>
      <w:r>
        <w:rPr>
          <w:noProof/>
        </w:rPr>
        <w:t xml:space="preserve"> outlines the process of saving a list of </w:t>
      </w:r>
      <w:r w:rsidRPr="00034B75">
        <w:rPr>
          <w:i/>
          <w:noProof/>
          <w:rPrChange w:id="2902" w:author="Kelvin Ang" w:date="2014-11-09T13:33:00Z">
            <w:rPr>
              <w:noProof/>
            </w:rPr>
          </w:rPrChange>
        </w:rPr>
        <w:t>Tasks</w:t>
      </w:r>
      <w:r>
        <w:rPr>
          <w:noProof/>
        </w:rPr>
        <w:t xml:space="preserve"> passed by </w:t>
      </w:r>
      <w:r w:rsidRPr="008C07FC">
        <w:rPr>
          <w:i/>
          <w:noProof/>
        </w:rPr>
        <w:t>Logic</w:t>
      </w:r>
      <w:r>
        <w:rPr>
          <w:noProof/>
        </w:rPr>
        <w:t xml:space="preserve">, while </w:t>
      </w:r>
      <w:r w:rsidRPr="008C07FC">
        <w:rPr>
          <w:b/>
          <w:noProof/>
        </w:rPr>
        <w:t>Figure 1</w:t>
      </w:r>
      <w:ins w:id="2903" w:author="Kelvin Ang" w:date="2014-11-09T13:32:00Z">
        <w:r w:rsidR="00EF7BED">
          <w:rPr>
            <w:b/>
            <w:noProof/>
          </w:rPr>
          <w:t>8</w:t>
        </w:r>
      </w:ins>
      <w:del w:id="2904" w:author="Kelvin Ang" w:date="2014-11-09T13:32:00Z">
        <w:r w:rsidRPr="008C07FC" w:rsidDel="00EF7BED">
          <w:rPr>
            <w:b/>
            <w:noProof/>
          </w:rPr>
          <w:delText>9</w:delText>
        </w:r>
      </w:del>
      <w:r>
        <w:rPr>
          <w:noProof/>
        </w:rPr>
        <w:t xml:space="preserve"> shows how </w:t>
      </w:r>
      <w:del w:id="2905" w:author="Kelvin Ang" w:date="2014-11-09T13:33:00Z">
        <w:r w:rsidRPr="00DD3A53" w:rsidDel="00DD3A53">
          <w:rPr>
            <w:i/>
            <w:noProof/>
            <w:rPrChange w:id="2906" w:author="Kelvin Ang" w:date="2014-11-09T13:33:00Z">
              <w:rPr>
                <w:noProof/>
              </w:rPr>
            </w:rPrChange>
          </w:rPr>
          <w:delText xml:space="preserve">tasks </w:delText>
        </w:r>
      </w:del>
      <w:ins w:id="2907" w:author="Kelvin Ang" w:date="2014-11-09T13:33:00Z">
        <w:r w:rsidR="00DD3A53" w:rsidRPr="00DD3A53">
          <w:rPr>
            <w:i/>
            <w:noProof/>
            <w:rPrChange w:id="2908" w:author="Kelvin Ang" w:date="2014-11-09T13:33:00Z">
              <w:rPr>
                <w:noProof/>
              </w:rPr>
            </w:rPrChange>
          </w:rPr>
          <w:t>Tasks</w:t>
        </w:r>
        <w:r w:rsidR="00DD3A53">
          <w:rPr>
            <w:noProof/>
          </w:rPr>
          <w:t xml:space="preserve"> </w:t>
        </w:r>
      </w:ins>
      <w:r>
        <w:rPr>
          <w:noProof/>
        </w:rPr>
        <w:t>are read.</w:t>
      </w:r>
      <w:r w:rsidRPr="00667E20">
        <w:rPr>
          <w:noProof/>
        </w:rPr>
        <w:t xml:space="preserve"> </w:t>
      </w:r>
    </w:p>
    <w:p w14:paraId="19930F3F" w14:textId="77777777" w:rsidR="0092526E" w:rsidRPr="00667E20" w:rsidRDefault="0092526E" w:rsidP="0092526E">
      <w:pPr>
        <w:keepNext/>
        <w:jc w:val="center"/>
        <w:rPr>
          <w:sz w:val="32"/>
          <w:szCs w:val="32"/>
        </w:rPr>
      </w:pPr>
      <w:r>
        <w:object w:dxaOrig="7815" w:dyaOrig="5926" w14:anchorId="00B58B45">
          <v:shape id="_x0000_i1028" type="#_x0000_t75" style="width:385.5pt;height:276.75pt" o:ole="">
            <v:imagedata r:id="rId81" o:title="" cropbottom="3797f"/>
          </v:shape>
          <o:OLEObject Type="Embed" ProgID="Visio.Drawing.15" ShapeID="_x0000_i1028" DrawAspect="Content" ObjectID="_1477158958" r:id="rId82"/>
        </w:object>
      </w:r>
    </w:p>
    <w:p w14:paraId="39BC9770" w14:textId="77777777" w:rsidR="0092526E" w:rsidRPr="00B9366F" w:rsidRDefault="0092526E" w:rsidP="0092526E">
      <w:pPr>
        <w:pStyle w:val="Caption"/>
        <w:jc w:val="center"/>
      </w:pPr>
      <w:r w:rsidRPr="00B9366F">
        <w:t xml:space="preserve">Figure </w:t>
      </w:r>
      <w:fldSimple w:instr=" SEQ Figure \* ARABIC ">
        <w:ins w:id="2909" w:author="Kelvin Ang" w:date="2014-11-09T13:32:00Z">
          <w:r w:rsidR="00E9365A">
            <w:rPr>
              <w:noProof/>
            </w:rPr>
            <w:t>17</w:t>
          </w:r>
        </w:ins>
        <w:del w:id="2910" w:author="Kelvin Ang" w:date="2014-11-09T13:32:00Z">
          <w:r w:rsidDel="00E9365A">
            <w:rPr>
              <w:noProof/>
            </w:rPr>
            <w:delText>19</w:delText>
          </w:r>
        </w:del>
      </w:fldSimple>
      <w:r>
        <w:t xml:space="preserve"> – Sequence Diagram for</w:t>
      </w:r>
      <w:r w:rsidRPr="00B9366F">
        <w:t xml:space="preserve"> Saving Task</w:t>
      </w:r>
      <w:r>
        <w:t>s</w:t>
      </w:r>
    </w:p>
    <w:p w14:paraId="130A7C55" w14:textId="77777777" w:rsidR="0092526E" w:rsidRDefault="0092526E" w:rsidP="0092526E">
      <w:pPr>
        <w:keepNext/>
        <w:jc w:val="center"/>
      </w:pPr>
      <w:r>
        <w:object w:dxaOrig="7846" w:dyaOrig="5926" w14:anchorId="4FAC91A3">
          <v:shape id="_x0000_i1029" type="#_x0000_t75" style="width:358.5pt;height:255.75pt" o:ole="">
            <v:imagedata r:id="rId83" o:title="" cropbottom="3612f"/>
          </v:shape>
          <o:OLEObject Type="Embed" ProgID="Visio.Drawing.15" ShapeID="_x0000_i1029" DrawAspect="Content" ObjectID="_1477158959" r:id="rId84"/>
        </w:object>
      </w:r>
    </w:p>
    <w:p w14:paraId="145077C9" w14:textId="77777777" w:rsidR="0092526E" w:rsidRDefault="0092526E" w:rsidP="0092526E">
      <w:pPr>
        <w:pStyle w:val="Caption"/>
        <w:jc w:val="center"/>
        <w:rPr>
          <w:rFonts w:asciiTheme="majorHAnsi" w:eastAsiaTheme="majorEastAsia" w:hAnsiTheme="majorHAnsi" w:cstheme="majorBidi"/>
          <w:color w:val="365F91" w:themeColor="accent1" w:themeShade="BF"/>
          <w:sz w:val="32"/>
          <w:szCs w:val="32"/>
        </w:rPr>
      </w:pPr>
      <w:r>
        <w:t xml:space="preserve">Figure </w:t>
      </w:r>
      <w:fldSimple w:instr=" SEQ Figure \* ARABIC ">
        <w:ins w:id="2911" w:author="Kelvin Ang" w:date="2014-11-09T13:32:00Z">
          <w:r w:rsidR="004525AB">
            <w:rPr>
              <w:noProof/>
            </w:rPr>
            <w:t>18</w:t>
          </w:r>
        </w:ins>
        <w:del w:id="2912" w:author="Kelvin Ang" w:date="2014-11-09T13:32:00Z">
          <w:r w:rsidDel="004525AB">
            <w:rPr>
              <w:noProof/>
            </w:rPr>
            <w:delText>20</w:delText>
          </w:r>
        </w:del>
      </w:fldSimple>
      <w:r>
        <w:t xml:space="preserve"> – Sequence Diagram for</w:t>
      </w:r>
      <w:r w:rsidRPr="00B9366F">
        <w:t xml:space="preserve"> </w:t>
      </w:r>
      <w:r>
        <w:t>Reading</w:t>
      </w:r>
      <w:r w:rsidRPr="00B9366F">
        <w:t xml:space="preserve"> Task</w:t>
      </w:r>
      <w:r>
        <w:t>s</w:t>
      </w:r>
    </w:p>
    <w:p w14:paraId="63A2ECEF" w14:textId="49EF32CB" w:rsidR="00ED12EA" w:rsidRDefault="005A6019" w:rsidP="0092526E">
      <w:pPr>
        <w:pStyle w:val="Heading1"/>
        <w:rPr>
          <w:ins w:id="2913" w:author="Kelvin" w:date="2014-11-10T15:15:00Z"/>
        </w:rPr>
      </w:pPr>
      <w:bookmarkStart w:id="2914" w:name="_Toc403221041"/>
      <w:bookmarkStart w:id="2915" w:name="_Toc403415119"/>
      <w:ins w:id="2916" w:author="Kelvin" w:date="2014-11-10T19:47:00Z">
        <w:r>
          <w:rPr>
            <w:sz w:val="144"/>
            <w:szCs w:val="144"/>
          </w:rPr>
          <w:lastRenderedPageBreak/>
          <w:t>4</w:t>
        </w:r>
      </w:ins>
      <w:del w:id="2917" w:author="Kelvin" w:date="2014-11-10T19:47:00Z">
        <w:r w:rsidR="005D4AD9" w:rsidRPr="005D4AD9" w:rsidDel="005A6019">
          <w:rPr>
            <w:sz w:val="144"/>
            <w:szCs w:val="144"/>
          </w:rPr>
          <w:delText>5</w:delText>
        </w:r>
      </w:del>
      <w:r w:rsidR="0092526E" w:rsidRPr="00667E20">
        <w:t xml:space="preserve">. </w:t>
      </w:r>
      <w:ins w:id="2918" w:author="Kelvin" w:date="2014-11-10T19:38:00Z">
        <w:r w:rsidR="00F360B0" w:rsidRPr="00AA16BB">
          <w:rPr>
            <w:szCs w:val="56"/>
            <w:rPrChange w:id="2919" w:author="Kelvin" w:date="2014-11-10T19:42:00Z">
              <w:rPr/>
            </w:rPrChange>
          </w:rPr>
          <w:t xml:space="preserve">Setting up the </w:t>
        </w:r>
      </w:ins>
      <w:ins w:id="2920" w:author="Kelvin" w:date="2014-11-10T19:39:00Z">
        <w:r w:rsidR="00920D1C" w:rsidRPr="00AA16BB">
          <w:rPr>
            <w:szCs w:val="56"/>
            <w:rPrChange w:id="2921" w:author="Kelvin" w:date="2014-11-10T19:42:00Z">
              <w:rPr/>
            </w:rPrChange>
          </w:rPr>
          <w:t>Environment</w:t>
        </w:r>
      </w:ins>
      <w:bookmarkEnd w:id="2915"/>
    </w:p>
    <w:p w14:paraId="3196C969" w14:textId="5889C265" w:rsidR="00ED12EA" w:rsidRDefault="005A6019" w:rsidP="00ED12EA">
      <w:pPr>
        <w:pStyle w:val="Heading2"/>
        <w:rPr>
          <w:ins w:id="2922" w:author="Kelvin" w:date="2014-11-10T15:16:00Z"/>
        </w:rPr>
      </w:pPr>
      <w:bookmarkStart w:id="2923" w:name="_Toc403415120"/>
      <w:ins w:id="2924" w:author="Kelvin" w:date="2014-11-10T15:15:00Z">
        <w:r>
          <w:t>4</w:t>
        </w:r>
        <w:r w:rsidR="00ED12EA">
          <w:t xml:space="preserve">.1 </w:t>
        </w:r>
      </w:ins>
      <w:ins w:id="2925" w:author="Kelvin" w:date="2014-11-10T15:36:00Z">
        <w:r w:rsidR="00191908">
          <w:t>Using the Versioning Tool</w:t>
        </w:r>
      </w:ins>
      <w:bookmarkEnd w:id="2923"/>
    </w:p>
    <w:p w14:paraId="6AFAEF8F" w14:textId="154D30CE" w:rsidR="00ED12EA" w:rsidRDefault="002D1995">
      <w:pPr>
        <w:rPr>
          <w:ins w:id="2926" w:author="Kelvin" w:date="2014-11-10T15:19:00Z"/>
        </w:rPr>
      </w:pPr>
      <w:ins w:id="2927" w:author="Kelvin" w:date="2014-11-10T15:18:00Z">
        <w:r>
          <w:t xml:space="preserve">Task Catalyst is hosted on </w:t>
        </w:r>
        <w:r w:rsidRPr="006709CD">
          <w:rPr>
            <w:i/>
            <w:rPrChange w:id="2928" w:author="Kelvin" w:date="2014-11-10T19:16:00Z">
              <w:rPr/>
            </w:rPrChange>
          </w:rPr>
          <w:t>GitHub</w:t>
        </w:r>
        <w:r>
          <w:t xml:space="preserve">. To begin working on Task Catalyst, you will need to </w:t>
        </w:r>
      </w:ins>
      <w:ins w:id="2929" w:author="Kelvin" w:date="2014-11-10T15:36:00Z">
        <w:r w:rsidR="00191908">
          <w:t xml:space="preserve">synchronize a copy of the source code using the </w:t>
        </w:r>
      </w:ins>
      <w:ins w:id="2930" w:author="Kelvin" w:date="2014-11-10T15:19:00Z">
        <w:r w:rsidRPr="006709CD">
          <w:rPr>
            <w:i/>
            <w:rPrChange w:id="2931" w:author="Kelvin" w:date="2014-11-10T19:16:00Z">
              <w:rPr/>
            </w:rPrChange>
          </w:rPr>
          <w:t>GitHub</w:t>
        </w:r>
        <w:r>
          <w:t xml:space="preserve"> client </w:t>
        </w:r>
      </w:ins>
      <w:ins w:id="2932" w:author="Kelvin" w:date="2014-11-10T15:34:00Z">
        <w:r w:rsidR="00191908">
          <w:t xml:space="preserve">from the following </w:t>
        </w:r>
      </w:ins>
      <w:ins w:id="2933" w:author="Kelvin" w:date="2014-11-10T15:35:00Z">
        <w:r w:rsidR="00191908">
          <w:t>page</w:t>
        </w:r>
      </w:ins>
      <w:ins w:id="2934" w:author="Kelvin" w:date="2014-11-10T15:19:00Z">
        <w:r>
          <w:t>:</w:t>
        </w:r>
      </w:ins>
    </w:p>
    <w:p w14:paraId="394CD535" w14:textId="5ACE17ED" w:rsidR="002D1995" w:rsidRDefault="002D1995">
      <w:pPr>
        <w:rPr>
          <w:ins w:id="2935" w:author="Kelvin" w:date="2014-11-10T15:19:00Z"/>
        </w:rPr>
      </w:pPr>
      <w:ins w:id="2936" w:author="Kelvin" w:date="2014-11-10T15:19:00Z">
        <w:r>
          <w:fldChar w:fldCharType="begin"/>
        </w:r>
        <w:r>
          <w:instrText xml:space="preserve"> HYPERLINK "</w:instrText>
        </w:r>
        <w:r w:rsidRPr="002D1995">
          <w:instrText>https://windows.github.com/</w:instrText>
        </w:r>
        <w:r>
          <w:instrText xml:space="preserve">" </w:instrText>
        </w:r>
        <w:r>
          <w:fldChar w:fldCharType="separate"/>
        </w:r>
        <w:r w:rsidRPr="00C27C7E">
          <w:rPr>
            <w:rStyle w:val="Hyperlink"/>
          </w:rPr>
          <w:t>https://windows.github.com/</w:t>
        </w:r>
        <w:r>
          <w:fldChar w:fldCharType="end"/>
        </w:r>
      </w:ins>
    </w:p>
    <w:p w14:paraId="4017D5D5" w14:textId="7BD6DA77" w:rsidR="002D1995" w:rsidRDefault="002D1995">
      <w:pPr>
        <w:rPr>
          <w:ins w:id="2937" w:author="Kelvin" w:date="2014-11-10T15:19:00Z"/>
        </w:rPr>
      </w:pPr>
      <w:ins w:id="2938" w:author="Kelvin" w:date="2014-11-10T15:19:00Z">
        <w:r>
          <w:t xml:space="preserve">After downloading </w:t>
        </w:r>
      </w:ins>
      <w:ins w:id="2939" w:author="Kelvin" w:date="2014-11-10T15:36:00Z">
        <w:r w:rsidR="00191908">
          <w:t xml:space="preserve">and installing </w:t>
        </w:r>
      </w:ins>
      <w:ins w:id="2940" w:author="Kelvin" w:date="2014-11-10T15:19:00Z">
        <w:r>
          <w:t>a suitable version, you will have to log into your account and clone the remote repository to the local file system.</w:t>
        </w:r>
      </w:ins>
      <w:ins w:id="2941" w:author="Kelvin" w:date="2014-11-10T15:30:00Z">
        <w:r w:rsidR="005B5EDF">
          <w:t xml:space="preserve"> Th</w:t>
        </w:r>
        <w:r w:rsidR="00EB1F8E">
          <w:t>e steps to clone a repository are</w:t>
        </w:r>
        <w:r w:rsidR="005B5EDF">
          <w:t xml:space="preserve"> outlined in </w:t>
        </w:r>
        <w:r w:rsidR="005B5EDF" w:rsidRPr="005B5EDF">
          <w:rPr>
            <w:b/>
            <w:rPrChange w:id="2942" w:author="Kelvin" w:date="2014-11-10T15:30:00Z">
              <w:rPr/>
            </w:rPrChange>
          </w:rPr>
          <w:t>Figure 19</w:t>
        </w:r>
        <w:r w:rsidR="005B5EDF">
          <w:t>.</w:t>
        </w:r>
      </w:ins>
    </w:p>
    <w:p w14:paraId="403B8448" w14:textId="77777777" w:rsidR="002D1995" w:rsidRDefault="002D1995">
      <w:pPr>
        <w:keepNext/>
        <w:jc w:val="center"/>
        <w:rPr>
          <w:ins w:id="2943" w:author="Kelvin" w:date="2014-11-10T15:25:00Z"/>
        </w:rPr>
        <w:pPrChange w:id="2944" w:author="Kelvin" w:date="2014-11-10T15:30:00Z">
          <w:pPr/>
        </w:pPrChange>
      </w:pPr>
      <w:ins w:id="2945" w:author="Kelvin" w:date="2014-11-10T15:24:00Z">
        <w:r>
          <w:rPr>
            <w:noProof/>
            <w:lang w:val="en-SG" w:eastAsia="en-SG"/>
          </w:rPr>
          <w:drawing>
            <wp:inline distT="0" distB="0" distL="0" distR="0" wp14:anchorId="2C7CCAC9" wp14:editId="185C75CA">
              <wp:extent cx="4381500" cy="1769452"/>
              <wp:effectExtent l="0" t="0" r="0" b="2540"/>
              <wp:docPr id="15" name="Picture 15" descr="C:\Users\Kelvin\Documents\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Clon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7713" cy="1780038"/>
                      </a:xfrm>
                      <a:prstGeom prst="rect">
                        <a:avLst/>
                      </a:prstGeom>
                      <a:noFill/>
                      <a:ln>
                        <a:noFill/>
                      </a:ln>
                    </pic:spPr>
                  </pic:pic>
                </a:graphicData>
              </a:graphic>
            </wp:inline>
          </w:drawing>
        </w:r>
      </w:ins>
    </w:p>
    <w:p w14:paraId="2FEB1ECC" w14:textId="17F64429" w:rsidR="002D1995" w:rsidRDefault="002D1995">
      <w:pPr>
        <w:pStyle w:val="Caption"/>
        <w:jc w:val="center"/>
        <w:rPr>
          <w:ins w:id="2946" w:author="Kelvin" w:date="2014-11-10T15:19:00Z"/>
        </w:rPr>
        <w:pPrChange w:id="2947" w:author="Kelvin" w:date="2014-11-10T15:25:00Z">
          <w:pPr/>
        </w:pPrChange>
      </w:pPr>
      <w:ins w:id="2948" w:author="Kelvin" w:date="2014-11-10T15:25:00Z">
        <w:r>
          <w:t xml:space="preserve">Figure </w:t>
        </w:r>
        <w:r>
          <w:fldChar w:fldCharType="begin"/>
        </w:r>
        <w:r>
          <w:instrText xml:space="preserve"> SEQ Figure \* ARABIC </w:instrText>
        </w:r>
      </w:ins>
      <w:r>
        <w:fldChar w:fldCharType="separate"/>
      </w:r>
      <w:ins w:id="2949" w:author="Kelvin" w:date="2014-11-10T15:25:00Z">
        <w:r>
          <w:rPr>
            <w:noProof/>
          </w:rPr>
          <w:t>19</w:t>
        </w:r>
        <w:r>
          <w:fldChar w:fldCharType="end"/>
        </w:r>
        <w:r>
          <w:t xml:space="preserve"> – Cloning the Task Catalyst Repository</w:t>
        </w:r>
      </w:ins>
    </w:p>
    <w:p w14:paraId="604CE120" w14:textId="72F916AA" w:rsidR="002D1995" w:rsidRDefault="002D1995">
      <w:pPr>
        <w:rPr>
          <w:ins w:id="2950" w:author="Kelvin" w:date="2014-11-10T15:29:00Z"/>
        </w:rPr>
      </w:pPr>
      <w:ins w:id="2951" w:author="Kelvin" w:date="2014-11-10T15:27:00Z">
        <w:r>
          <w:t xml:space="preserve">You will </w:t>
        </w:r>
      </w:ins>
      <w:ins w:id="2952" w:author="Kelvin" w:date="2014-11-10T15:29:00Z">
        <w:r w:rsidR="005B5EDF">
          <w:t xml:space="preserve">be prompted to select a </w:t>
        </w:r>
      </w:ins>
      <w:ins w:id="2953" w:author="Kelvin" w:date="2014-11-10T19:22:00Z">
        <w:r w:rsidR="002E1DFC">
          <w:t>folder as the local repository</w:t>
        </w:r>
      </w:ins>
      <w:ins w:id="2954" w:author="Kelvin" w:date="2014-11-10T15:29:00Z">
        <w:r w:rsidR="005B5EDF">
          <w:t xml:space="preserve">. For the rest of this guide, we will assume that the default folder is selected as shown in </w:t>
        </w:r>
      </w:ins>
      <w:ins w:id="2955" w:author="Kelvin" w:date="2014-11-10T15:30:00Z">
        <w:r w:rsidR="005B5EDF" w:rsidRPr="005B5EDF">
          <w:rPr>
            <w:b/>
            <w:rPrChange w:id="2956" w:author="Kelvin" w:date="2014-11-10T15:30:00Z">
              <w:rPr/>
            </w:rPrChange>
          </w:rPr>
          <w:t>Figure 20</w:t>
        </w:r>
        <w:r w:rsidR="005B5EDF">
          <w:t>.</w:t>
        </w:r>
      </w:ins>
      <w:ins w:id="2957" w:author="Kelvin" w:date="2014-11-10T15:31:00Z">
        <w:r w:rsidR="00B462B5">
          <w:t xml:space="preserve"> The files will be synchronized to your local system upon confirmation.</w:t>
        </w:r>
      </w:ins>
    </w:p>
    <w:p w14:paraId="4D1A1B15" w14:textId="77777777" w:rsidR="005B5EDF" w:rsidRDefault="005B5EDF">
      <w:pPr>
        <w:keepNext/>
        <w:jc w:val="center"/>
        <w:rPr>
          <w:ins w:id="2958" w:author="Kelvin" w:date="2014-11-10T15:30:00Z"/>
        </w:rPr>
        <w:pPrChange w:id="2959" w:author="Kelvin" w:date="2014-11-10T15:30:00Z">
          <w:pPr/>
        </w:pPrChange>
      </w:pPr>
      <w:ins w:id="2960" w:author="Kelvin" w:date="2014-11-10T15:29:00Z">
        <w:r>
          <w:rPr>
            <w:noProof/>
            <w:lang w:val="en-SG" w:eastAsia="en-SG"/>
          </w:rPr>
          <w:drawing>
            <wp:inline distT="0" distB="0" distL="0" distR="0" wp14:anchorId="52F7694E" wp14:editId="6CACC823">
              <wp:extent cx="2163161" cy="2114550"/>
              <wp:effectExtent l="0" t="0" r="8890" b="0"/>
              <wp:docPr id="26" name="Picture 26" descr="C:\Users\Kelvin\Documents\Clo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lvin\Documents\Clone 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86819" cy="2137676"/>
                      </a:xfrm>
                      <a:prstGeom prst="rect">
                        <a:avLst/>
                      </a:prstGeom>
                      <a:noFill/>
                      <a:ln>
                        <a:noFill/>
                      </a:ln>
                    </pic:spPr>
                  </pic:pic>
                </a:graphicData>
              </a:graphic>
            </wp:inline>
          </w:drawing>
        </w:r>
      </w:ins>
    </w:p>
    <w:p w14:paraId="7F51C37A" w14:textId="02387C46" w:rsidR="005B5EDF" w:rsidRDefault="005B5EDF">
      <w:pPr>
        <w:pStyle w:val="Caption"/>
        <w:jc w:val="center"/>
        <w:rPr>
          <w:ins w:id="2961" w:author="Kelvin" w:date="2014-11-10T15:16:00Z"/>
        </w:rPr>
        <w:pPrChange w:id="2962" w:author="Kelvin" w:date="2014-11-10T15:30:00Z">
          <w:pPr/>
        </w:pPrChange>
      </w:pPr>
      <w:ins w:id="2963" w:author="Kelvin" w:date="2014-11-10T15:30:00Z">
        <w:r>
          <w:t xml:space="preserve">Figure </w:t>
        </w:r>
        <w:r>
          <w:fldChar w:fldCharType="begin"/>
        </w:r>
        <w:r>
          <w:instrText xml:space="preserve"> SEQ Figure \* ARABIC </w:instrText>
        </w:r>
      </w:ins>
      <w:r>
        <w:fldChar w:fldCharType="separate"/>
      </w:r>
      <w:ins w:id="2964" w:author="Kelvin" w:date="2014-11-10T15:30:00Z">
        <w:r>
          <w:rPr>
            <w:noProof/>
          </w:rPr>
          <w:t>20</w:t>
        </w:r>
        <w:r>
          <w:fldChar w:fldCharType="end"/>
        </w:r>
        <w:r>
          <w:t xml:space="preserve"> </w:t>
        </w:r>
      </w:ins>
      <w:ins w:id="2965" w:author="Kelvin" w:date="2014-11-10T19:16:00Z">
        <w:r w:rsidR="006709CD">
          <w:t>–</w:t>
        </w:r>
      </w:ins>
      <w:ins w:id="2966" w:author="Kelvin" w:date="2014-11-10T15:30:00Z">
        <w:r>
          <w:t xml:space="preserve"> Selecting Clone Folder</w:t>
        </w:r>
      </w:ins>
    </w:p>
    <w:p w14:paraId="31C60DCC" w14:textId="15F9A456" w:rsidR="00ED12EA" w:rsidRPr="00ED12EA" w:rsidRDefault="005A6019">
      <w:pPr>
        <w:pStyle w:val="Heading2"/>
        <w:rPr>
          <w:ins w:id="2967" w:author="Kelvin" w:date="2014-11-10T15:15:00Z"/>
          <w:rPrChange w:id="2968" w:author="Kelvin" w:date="2014-11-10T15:15:00Z">
            <w:rPr>
              <w:ins w:id="2969" w:author="Kelvin" w:date="2014-11-10T15:15:00Z"/>
            </w:rPr>
          </w:rPrChange>
        </w:rPr>
        <w:pPrChange w:id="2970" w:author="Kelvin" w:date="2014-11-10T15:15:00Z">
          <w:pPr>
            <w:pStyle w:val="Heading1"/>
          </w:pPr>
        </w:pPrChange>
      </w:pPr>
      <w:bookmarkStart w:id="2971" w:name="_Toc403415121"/>
      <w:ins w:id="2972" w:author="Kelvin" w:date="2014-11-10T15:16:00Z">
        <w:r>
          <w:lastRenderedPageBreak/>
          <w:t>4</w:t>
        </w:r>
        <w:r w:rsidR="00ED12EA">
          <w:t xml:space="preserve">.2 </w:t>
        </w:r>
      </w:ins>
      <w:ins w:id="2973" w:author="Kelvin" w:date="2014-11-10T15:35:00Z">
        <w:r w:rsidR="00191908">
          <w:t>Setting up the IDE</w:t>
        </w:r>
      </w:ins>
      <w:bookmarkEnd w:id="2971"/>
    </w:p>
    <w:p w14:paraId="10FE84F8" w14:textId="344C1D29" w:rsidR="00191908" w:rsidRDefault="00191908">
      <w:pPr>
        <w:rPr>
          <w:ins w:id="2974" w:author="Kelvin" w:date="2014-11-10T15:34:00Z"/>
        </w:rPr>
      </w:pPr>
      <w:ins w:id="2975" w:author="Kelvin" w:date="2014-11-10T15:32:00Z">
        <w:r>
          <w:t xml:space="preserve">The project relies on </w:t>
        </w:r>
        <w:r w:rsidRPr="006709CD">
          <w:rPr>
            <w:i/>
            <w:rPrChange w:id="2976" w:author="Kelvin" w:date="2014-11-10T19:17:00Z">
              <w:rPr/>
            </w:rPrChange>
          </w:rPr>
          <w:t>Maven</w:t>
        </w:r>
        <w:r>
          <w:t xml:space="preserve"> framework for </w:t>
        </w:r>
      </w:ins>
      <w:ins w:id="2977" w:author="Kelvin" w:date="2014-11-10T15:33:00Z">
        <w:r>
          <w:t xml:space="preserve">dependency management. </w:t>
        </w:r>
      </w:ins>
      <w:ins w:id="2978" w:author="Kelvin" w:date="2014-11-10T15:34:00Z">
        <w:r>
          <w:t xml:space="preserve">In order to import </w:t>
        </w:r>
        <w:r w:rsidRPr="006709CD">
          <w:rPr>
            <w:i/>
            <w:rPrChange w:id="2979" w:author="Kelvin" w:date="2014-11-10T19:17:00Z">
              <w:rPr/>
            </w:rPrChange>
          </w:rPr>
          <w:t>Maven</w:t>
        </w:r>
        <w:r>
          <w:t xml:space="preserve"> projects, you will need to download the </w:t>
        </w:r>
        <w:r w:rsidRPr="006709CD">
          <w:rPr>
            <w:i/>
            <w:rPrChange w:id="2980" w:author="Kelvin" w:date="2014-11-10T19:17:00Z">
              <w:rPr/>
            </w:rPrChange>
          </w:rPr>
          <w:t>Java Developers</w:t>
        </w:r>
        <w:r>
          <w:t xml:space="preserve"> version of </w:t>
        </w:r>
        <w:r w:rsidRPr="006709CD">
          <w:rPr>
            <w:i/>
            <w:rPrChange w:id="2981" w:author="Kelvin" w:date="2014-11-10T19:17:00Z">
              <w:rPr/>
            </w:rPrChange>
          </w:rPr>
          <w:t>Eclipse</w:t>
        </w:r>
        <w:r w:rsidR="00110A0C">
          <w:t xml:space="preserve"> from the download page:</w:t>
        </w:r>
      </w:ins>
    </w:p>
    <w:p w14:paraId="0A32BEF3" w14:textId="267CF3A7" w:rsidR="00191908" w:rsidRDefault="00191908">
      <w:pPr>
        <w:rPr>
          <w:ins w:id="2982" w:author="Kelvin" w:date="2014-11-10T15:37:00Z"/>
        </w:rPr>
      </w:pPr>
      <w:ins w:id="2983" w:author="Kelvin" w:date="2014-11-10T15:34:00Z">
        <w:r>
          <w:fldChar w:fldCharType="begin"/>
        </w:r>
        <w:r>
          <w:instrText xml:space="preserve"> HYPERLINK "</w:instrText>
        </w:r>
        <w:r w:rsidRPr="00191908">
          <w:instrText>https://www.eclipse.org/downloads/</w:instrText>
        </w:r>
        <w:r>
          <w:instrText xml:space="preserve">" </w:instrText>
        </w:r>
        <w:r>
          <w:fldChar w:fldCharType="separate"/>
        </w:r>
        <w:r w:rsidRPr="00C27C7E">
          <w:rPr>
            <w:rStyle w:val="Hyperlink"/>
          </w:rPr>
          <w:t>https://www.eclipse.org/downloads/</w:t>
        </w:r>
        <w:r>
          <w:fldChar w:fldCharType="end"/>
        </w:r>
      </w:ins>
    </w:p>
    <w:p w14:paraId="77F57EE3" w14:textId="3276F292" w:rsidR="00191908" w:rsidRDefault="00191908">
      <w:pPr>
        <w:rPr>
          <w:ins w:id="2984" w:author="Kelvin" w:date="2014-11-10T15:41:00Z"/>
        </w:rPr>
      </w:pPr>
      <w:ins w:id="2985" w:author="Kelvin" w:date="2014-11-10T15:38:00Z">
        <w:r>
          <w:t>After you have downloaded</w:t>
        </w:r>
      </w:ins>
      <w:ins w:id="2986" w:author="Kelvin" w:date="2014-11-10T19:21:00Z">
        <w:r w:rsidR="002E1DFC">
          <w:t xml:space="preserve"> </w:t>
        </w:r>
      </w:ins>
      <w:ins w:id="2987" w:author="Kelvin" w:date="2014-11-10T15:38:00Z">
        <w:r w:rsidRPr="006709CD">
          <w:rPr>
            <w:i/>
            <w:rPrChange w:id="2988" w:author="Kelvin" w:date="2014-11-10T19:17:00Z">
              <w:rPr/>
            </w:rPrChange>
          </w:rPr>
          <w:t>Eclipse</w:t>
        </w:r>
        <w:r>
          <w:t xml:space="preserve">, you will need to import the project as a </w:t>
        </w:r>
        <w:r w:rsidRPr="006709CD">
          <w:rPr>
            <w:i/>
            <w:rPrChange w:id="2989" w:author="Kelvin" w:date="2014-11-10T19:17:00Z">
              <w:rPr/>
            </w:rPrChange>
          </w:rPr>
          <w:t>Maven Project</w:t>
        </w:r>
        <w:r>
          <w:t xml:space="preserve">. Select </w:t>
        </w:r>
        <w:r w:rsidRPr="00191908">
          <w:rPr>
            <w:b/>
            <w:rPrChange w:id="2990" w:author="Kelvin" w:date="2014-11-10T15:41:00Z">
              <w:rPr/>
            </w:rPrChange>
          </w:rPr>
          <w:t xml:space="preserve">File &gt; </w:t>
        </w:r>
      </w:ins>
      <w:ins w:id="2991" w:author="Kelvin" w:date="2014-11-10T15:41:00Z">
        <w:r w:rsidRPr="00191908">
          <w:rPr>
            <w:b/>
            <w:rPrChange w:id="2992" w:author="Kelvin" w:date="2014-11-10T15:41:00Z">
              <w:rPr/>
            </w:rPrChange>
          </w:rPr>
          <w:t>Import</w:t>
        </w:r>
        <w:r>
          <w:t xml:space="preserve"> and browse to “Existing Maven Project</w:t>
        </w:r>
      </w:ins>
      <w:ins w:id="2993" w:author="Kelvin" w:date="2014-11-10T15:42:00Z">
        <w:r>
          <w:t>s</w:t>
        </w:r>
      </w:ins>
      <w:ins w:id="2994" w:author="Kelvin" w:date="2014-11-10T15:41:00Z">
        <w:r>
          <w:t xml:space="preserve">” as shown in </w:t>
        </w:r>
        <w:r w:rsidRPr="00191908">
          <w:rPr>
            <w:b/>
            <w:rPrChange w:id="2995" w:author="Kelvin" w:date="2014-11-10T15:42:00Z">
              <w:rPr/>
            </w:rPrChange>
          </w:rPr>
          <w:t>Figure</w:t>
        </w:r>
      </w:ins>
      <w:ins w:id="2996" w:author="Kelvin" w:date="2014-11-10T15:42:00Z">
        <w:r w:rsidRPr="00191908">
          <w:rPr>
            <w:b/>
            <w:rPrChange w:id="2997" w:author="Kelvin" w:date="2014-11-10T15:42:00Z">
              <w:rPr/>
            </w:rPrChange>
          </w:rPr>
          <w:t xml:space="preserve"> 21</w:t>
        </w:r>
        <w:r>
          <w:t>.</w:t>
        </w:r>
      </w:ins>
    </w:p>
    <w:p w14:paraId="522AACE4" w14:textId="77777777" w:rsidR="00191908" w:rsidRDefault="00191908">
      <w:pPr>
        <w:keepNext/>
        <w:jc w:val="center"/>
        <w:rPr>
          <w:ins w:id="2998" w:author="Kelvin" w:date="2014-11-10T15:42:00Z"/>
        </w:rPr>
        <w:pPrChange w:id="2999" w:author="Kelvin" w:date="2014-11-10T15:42:00Z">
          <w:pPr/>
        </w:pPrChange>
      </w:pPr>
      <w:ins w:id="3000" w:author="Kelvin" w:date="2014-11-10T15:42:00Z">
        <w:r>
          <w:rPr>
            <w:noProof/>
            <w:lang w:val="en-SG" w:eastAsia="en-SG"/>
          </w:rPr>
          <w:drawing>
            <wp:inline distT="0" distB="0" distL="0" distR="0" wp14:anchorId="5F2BD810" wp14:editId="51E1059D">
              <wp:extent cx="4267200" cy="1073638"/>
              <wp:effectExtent l="0" t="0" r="0" b="0"/>
              <wp:docPr id="29" name="Picture 29" descr="C:\Users\Kelvin\Documents\Import Ex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elvin\Documents\Import Existi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6856" cy="1076067"/>
                      </a:xfrm>
                      <a:prstGeom prst="rect">
                        <a:avLst/>
                      </a:prstGeom>
                      <a:noFill/>
                      <a:ln>
                        <a:noFill/>
                      </a:ln>
                    </pic:spPr>
                  </pic:pic>
                </a:graphicData>
              </a:graphic>
            </wp:inline>
          </w:drawing>
        </w:r>
      </w:ins>
    </w:p>
    <w:p w14:paraId="4A379379" w14:textId="013A9DE1" w:rsidR="00191908" w:rsidRDefault="00191908">
      <w:pPr>
        <w:pStyle w:val="Caption"/>
        <w:jc w:val="center"/>
        <w:rPr>
          <w:ins w:id="3001" w:author="Kelvin" w:date="2014-11-10T15:42:00Z"/>
        </w:rPr>
        <w:pPrChange w:id="3002" w:author="Kelvin" w:date="2014-11-10T15:42:00Z">
          <w:pPr>
            <w:pStyle w:val="Caption"/>
          </w:pPr>
        </w:pPrChange>
      </w:pPr>
      <w:ins w:id="3003" w:author="Kelvin" w:date="2014-11-10T15:42:00Z">
        <w:r>
          <w:t xml:space="preserve">Figure </w:t>
        </w:r>
        <w:r>
          <w:fldChar w:fldCharType="begin"/>
        </w:r>
        <w:r>
          <w:instrText xml:space="preserve"> SEQ Figure \* ARABIC </w:instrText>
        </w:r>
      </w:ins>
      <w:r>
        <w:fldChar w:fldCharType="separate"/>
      </w:r>
      <w:ins w:id="3004" w:author="Kelvin" w:date="2014-11-10T15:42:00Z">
        <w:r>
          <w:rPr>
            <w:noProof/>
          </w:rPr>
          <w:t>21</w:t>
        </w:r>
        <w:r>
          <w:fldChar w:fldCharType="end"/>
        </w:r>
        <w:r>
          <w:t xml:space="preserve"> </w:t>
        </w:r>
      </w:ins>
      <w:ins w:id="3005" w:author="Kelvin" w:date="2014-11-10T19:16:00Z">
        <w:r w:rsidR="006709CD">
          <w:t>–</w:t>
        </w:r>
      </w:ins>
      <w:ins w:id="3006" w:author="Kelvin" w:date="2014-11-10T15:42:00Z">
        <w:r>
          <w:t xml:space="preserve"> Import Existing </w:t>
        </w:r>
        <w:r w:rsidRPr="006709CD">
          <w:rPr>
            <w:i/>
            <w:rPrChange w:id="3007" w:author="Kelvin" w:date="2014-11-10T19:18:00Z">
              <w:rPr/>
            </w:rPrChange>
          </w:rPr>
          <w:t>Maven</w:t>
        </w:r>
        <w:r>
          <w:t xml:space="preserve"> Projects</w:t>
        </w:r>
      </w:ins>
    </w:p>
    <w:p w14:paraId="042862DC" w14:textId="1C654699" w:rsidR="00191908" w:rsidRPr="00191908" w:rsidRDefault="00191908">
      <w:pPr>
        <w:rPr>
          <w:ins w:id="3008" w:author="Kelvin" w:date="2014-11-10T15:42:00Z"/>
          <w:rPrChange w:id="3009" w:author="Kelvin" w:date="2014-11-10T15:42:00Z">
            <w:rPr>
              <w:ins w:id="3010" w:author="Kelvin" w:date="2014-11-10T15:42:00Z"/>
            </w:rPr>
          </w:rPrChange>
        </w:rPr>
        <w:pPrChange w:id="3011" w:author="Kelvin" w:date="2014-11-10T15:42:00Z">
          <w:pPr>
            <w:pStyle w:val="Caption"/>
          </w:pPr>
        </w:pPrChange>
      </w:pPr>
      <w:ins w:id="3012" w:author="Kelvin" w:date="2014-11-10T15:42:00Z">
        <w:r>
          <w:t xml:space="preserve">Ensure that you select only the main pom.xml file as shown in </w:t>
        </w:r>
        <w:r w:rsidRPr="00191908">
          <w:rPr>
            <w:b/>
            <w:rPrChange w:id="3013" w:author="Kelvin" w:date="2014-11-10T15:42:00Z">
              <w:rPr>
                <w:b w:val="0"/>
                <w:bCs w:val="0"/>
              </w:rPr>
            </w:rPrChange>
          </w:rPr>
          <w:t>Figure 22</w:t>
        </w:r>
        <w:r>
          <w:t>.</w:t>
        </w:r>
      </w:ins>
    </w:p>
    <w:p w14:paraId="55C72601" w14:textId="77777777" w:rsidR="00191908" w:rsidRDefault="00191908">
      <w:pPr>
        <w:keepNext/>
        <w:jc w:val="center"/>
        <w:rPr>
          <w:ins w:id="3014" w:author="Kelvin" w:date="2014-11-10T15:43:00Z"/>
        </w:rPr>
        <w:pPrChange w:id="3015" w:author="Kelvin" w:date="2014-11-10T15:43:00Z">
          <w:pPr/>
        </w:pPrChange>
      </w:pPr>
      <w:ins w:id="3016" w:author="Kelvin" w:date="2014-11-10T15:42:00Z">
        <w:r>
          <w:rPr>
            <w:noProof/>
            <w:lang w:val="en-SG" w:eastAsia="en-SG"/>
          </w:rPr>
          <w:drawing>
            <wp:inline distT="0" distB="0" distL="0" distR="0" wp14:anchorId="67BE56BE" wp14:editId="0744D889">
              <wp:extent cx="4438650" cy="1389305"/>
              <wp:effectExtent l="0" t="0" r="0" b="1905"/>
              <wp:docPr id="31" name="Picture 31" descr="C:\Users\Kelvin\Documents\Select P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elvin\Documents\Select PO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55452" cy="1394564"/>
                      </a:xfrm>
                      <a:prstGeom prst="rect">
                        <a:avLst/>
                      </a:prstGeom>
                      <a:noFill/>
                      <a:ln>
                        <a:noFill/>
                      </a:ln>
                    </pic:spPr>
                  </pic:pic>
                </a:graphicData>
              </a:graphic>
            </wp:inline>
          </w:drawing>
        </w:r>
      </w:ins>
    </w:p>
    <w:p w14:paraId="5409DCBD" w14:textId="1CB26A93" w:rsidR="00191908" w:rsidRDefault="00191908">
      <w:pPr>
        <w:pStyle w:val="Caption"/>
        <w:jc w:val="center"/>
        <w:rPr>
          <w:ins w:id="3017" w:author="Kelvin" w:date="2014-11-10T15:43:00Z"/>
        </w:rPr>
        <w:pPrChange w:id="3018" w:author="Kelvin" w:date="2014-11-10T15:43:00Z">
          <w:pPr>
            <w:pStyle w:val="Caption"/>
          </w:pPr>
        </w:pPrChange>
      </w:pPr>
      <w:ins w:id="3019" w:author="Kelvin" w:date="2014-11-10T15:43:00Z">
        <w:r>
          <w:t xml:space="preserve">Figure </w:t>
        </w:r>
        <w:r>
          <w:fldChar w:fldCharType="begin"/>
        </w:r>
        <w:r>
          <w:instrText xml:space="preserve"> SEQ Figure \* ARABIC </w:instrText>
        </w:r>
      </w:ins>
      <w:r>
        <w:fldChar w:fldCharType="separate"/>
      </w:r>
      <w:ins w:id="3020" w:author="Kelvin" w:date="2014-11-10T15:43:00Z">
        <w:r>
          <w:rPr>
            <w:noProof/>
          </w:rPr>
          <w:t>22</w:t>
        </w:r>
        <w:r>
          <w:fldChar w:fldCharType="end"/>
        </w:r>
        <w:r>
          <w:t xml:space="preserve"> </w:t>
        </w:r>
      </w:ins>
      <w:ins w:id="3021" w:author="Kelvin" w:date="2014-11-10T19:16:00Z">
        <w:r w:rsidR="006709CD">
          <w:t>–</w:t>
        </w:r>
      </w:ins>
      <w:ins w:id="3022" w:author="Kelvin" w:date="2014-11-10T15:43:00Z">
        <w:r>
          <w:t xml:space="preserve"> Selecting the Correct POM</w:t>
        </w:r>
      </w:ins>
      <w:ins w:id="3023" w:author="Kelvin" w:date="2014-11-10T19:18:00Z">
        <w:r w:rsidR="006709CD">
          <w:t xml:space="preserve"> File</w:t>
        </w:r>
      </w:ins>
    </w:p>
    <w:p w14:paraId="0BC83894" w14:textId="35F01F04" w:rsidR="002D63C8" w:rsidRDefault="002D63C8">
      <w:pPr>
        <w:keepNext/>
        <w:rPr>
          <w:ins w:id="3024" w:author="Kelvin" w:date="2014-11-10T16:03:00Z"/>
        </w:rPr>
        <w:pPrChange w:id="3025" w:author="Kelvin" w:date="2014-11-10T16:03:00Z">
          <w:pPr/>
        </w:pPrChange>
      </w:pPr>
      <w:ins w:id="3026" w:author="Kelvin" w:date="2014-11-10T15:43:00Z">
        <w:r>
          <w:t xml:space="preserve">You will have to </w:t>
        </w:r>
      </w:ins>
      <w:ins w:id="3027" w:author="Kelvin" w:date="2014-11-10T16:03:00Z">
        <w:r>
          <w:t xml:space="preserve">use the </w:t>
        </w:r>
      </w:ins>
      <w:ins w:id="3028" w:author="Kelvin" w:date="2014-11-10T15:43:00Z">
        <w:r w:rsidRPr="006709CD">
          <w:rPr>
            <w:rFonts w:ascii="Consolas" w:hAnsi="Consolas" w:cs="Consolas"/>
            <w:sz w:val="20"/>
            <w:szCs w:val="20"/>
            <w:rPrChange w:id="3029" w:author="Kelvin" w:date="2014-11-10T19:17:00Z">
              <w:rPr/>
            </w:rPrChange>
          </w:rPr>
          <w:t>Alt</w:t>
        </w:r>
      </w:ins>
      <w:ins w:id="3030" w:author="Kelvin" w:date="2014-11-10T16:03:00Z">
        <w:r w:rsidRPr="006709CD">
          <w:rPr>
            <w:rFonts w:ascii="Consolas" w:hAnsi="Consolas" w:cs="Consolas"/>
            <w:sz w:val="20"/>
            <w:szCs w:val="20"/>
            <w:rPrChange w:id="3031" w:author="Kelvin" w:date="2014-11-10T19:17:00Z">
              <w:rPr/>
            </w:rPrChange>
          </w:rPr>
          <w:t xml:space="preserve"> </w:t>
        </w:r>
      </w:ins>
      <w:ins w:id="3032" w:author="Kelvin" w:date="2014-11-10T15:43:00Z">
        <w:r w:rsidR="002B3A83" w:rsidRPr="006709CD">
          <w:rPr>
            <w:rFonts w:ascii="Consolas" w:hAnsi="Consolas" w:cs="Consolas"/>
            <w:sz w:val="20"/>
            <w:szCs w:val="20"/>
            <w:rPrChange w:id="3033" w:author="Kelvin" w:date="2014-11-10T19:17:00Z">
              <w:rPr/>
            </w:rPrChange>
          </w:rPr>
          <w:t>+</w:t>
        </w:r>
      </w:ins>
      <w:ins w:id="3034" w:author="Kelvin" w:date="2014-11-10T16:03:00Z">
        <w:r w:rsidRPr="006709CD">
          <w:rPr>
            <w:rFonts w:ascii="Consolas" w:hAnsi="Consolas" w:cs="Consolas"/>
            <w:sz w:val="20"/>
            <w:szCs w:val="20"/>
            <w:rPrChange w:id="3035" w:author="Kelvin" w:date="2014-11-10T19:17:00Z">
              <w:rPr/>
            </w:rPrChange>
          </w:rPr>
          <w:t xml:space="preserve"> </w:t>
        </w:r>
      </w:ins>
      <w:ins w:id="3036" w:author="Kelvin" w:date="2014-11-10T15:43:00Z">
        <w:r w:rsidR="002B3A83" w:rsidRPr="006709CD">
          <w:rPr>
            <w:rFonts w:ascii="Consolas" w:hAnsi="Consolas" w:cs="Consolas"/>
            <w:sz w:val="20"/>
            <w:szCs w:val="20"/>
            <w:rPrChange w:id="3037" w:author="Kelvin" w:date="2014-11-10T19:17:00Z">
              <w:rPr/>
            </w:rPrChange>
          </w:rPr>
          <w:t>F5</w:t>
        </w:r>
        <w:r w:rsidR="002B3A83">
          <w:t xml:space="preserve"> </w:t>
        </w:r>
      </w:ins>
      <w:ins w:id="3038" w:author="Kelvin" w:date="2014-11-10T16:03:00Z">
        <w:r>
          <w:t xml:space="preserve">key combination </w:t>
        </w:r>
      </w:ins>
      <w:ins w:id="3039" w:author="Kelvin" w:date="2014-11-10T15:43:00Z">
        <w:r>
          <w:t xml:space="preserve">to </w:t>
        </w:r>
      </w:ins>
      <w:ins w:id="3040" w:author="Kelvin" w:date="2014-11-10T16:04:00Z">
        <w:r>
          <w:t xml:space="preserve">bring up the </w:t>
        </w:r>
      </w:ins>
      <w:ins w:id="3041" w:author="Kelvin" w:date="2014-11-10T15:43:00Z">
        <w:r w:rsidR="002B3A83" w:rsidRPr="006709CD">
          <w:rPr>
            <w:i/>
            <w:rPrChange w:id="3042" w:author="Kelvin" w:date="2014-11-10T19:17:00Z">
              <w:rPr/>
            </w:rPrChange>
          </w:rPr>
          <w:t>Update Maven Project</w:t>
        </w:r>
        <w:r w:rsidR="002B3A83">
          <w:t xml:space="preserve"> </w:t>
        </w:r>
      </w:ins>
      <w:ins w:id="3043" w:author="Kelvin" w:date="2014-11-10T16:04:00Z">
        <w:r>
          <w:t xml:space="preserve">dialogue </w:t>
        </w:r>
      </w:ins>
      <w:ins w:id="3044" w:author="Kelvin" w:date="2014-11-10T15:43:00Z">
        <w:r w:rsidR="002B3A83">
          <w:t>as shown</w:t>
        </w:r>
      </w:ins>
      <w:ins w:id="3045" w:author="Kelvin" w:date="2014-11-10T16:02:00Z">
        <w:r>
          <w:t xml:space="preserve"> in </w:t>
        </w:r>
        <w:r w:rsidRPr="002D63C8">
          <w:rPr>
            <w:b/>
            <w:rPrChange w:id="3046" w:author="Kelvin" w:date="2014-11-10T16:03:00Z">
              <w:rPr/>
            </w:rPrChange>
          </w:rPr>
          <w:t>Figure 23</w:t>
        </w:r>
        <w:r>
          <w:t>.</w:t>
        </w:r>
      </w:ins>
      <w:ins w:id="3047" w:author="Kelvin" w:date="2014-11-10T16:04:00Z">
        <w:r>
          <w:t xml:space="preserve"> This will automatically download and refresh all dependencies into your system.</w:t>
        </w:r>
      </w:ins>
    </w:p>
    <w:p w14:paraId="625A1E33" w14:textId="1B2F3FD6" w:rsidR="002D63C8" w:rsidRDefault="002B3A83">
      <w:pPr>
        <w:keepNext/>
        <w:jc w:val="center"/>
        <w:rPr>
          <w:ins w:id="3048" w:author="Kelvin" w:date="2014-11-10T16:02:00Z"/>
        </w:rPr>
        <w:pPrChange w:id="3049" w:author="Kelvin" w:date="2014-11-10T16:03:00Z">
          <w:pPr/>
        </w:pPrChange>
      </w:pPr>
      <w:ins w:id="3050" w:author="Kelvin" w:date="2014-11-10T15:43:00Z">
        <w:r>
          <w:t>.</w:t>
        </w:r>
      </w:ins>
      <w:ins w:id="3051" w:author="Kelvin" w:date="2014-11-10T16:02:00Z">
        <w:r w:rsidR="002D63C8">
          <w:rPr>
            <w:noProof/>
            <w:lang w:val="en-SG" w:eastAsia="en-SG"/>
          </w:rPr>
          <w:drawing>
            <wp:inline distT="0" distB="0" distL="0" distR="0" wp14:anchorId="7A9881FB" wp14:editId="00EE2673">
              <wp:extent cx="4600575" cy="1705831"/>
              <wp:effectExtent l="0" t="0" r="0" b="8890"/>
              <wp:docPr id="32" name="Picture 32" descr="C:\Users\Kelvin\Documents\Update Mave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Update Maven Projec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9106" cy="1712702"/>
                      </a:xfrm>
                      <a:prstGeom prst="rect">
                        <a:avLst/>
                      </a:prstGeom>
                      <a:noFill/>
                      <a:ln>
                        <a:noFill/>
                      </a:ln>
                    </pic:spPr>
                  </pic:pic>
                </a:graphicData>
              </a:graphic>
            </wp:inline>
          </w:drawing>
        </w:r>
      </w:ins>
    </w:p>
    <w:p w14:paraId="6073151B" w14:textId="36AF16C0" w:rsidR="002B3A83" w:rsidRPr="002B3A83" w:rsidRDefault="002D63C8">
      <w:pPr>
        <w:pStyle w:val="Caption"/>
        <w:jc w:val="center"/>
        <w:rPr>
          <w:ins w:id="3052" w:author="Kelvin" w:date="2014-11-10T15:43:00Z"/>
          <w:b w:val="0"/>
          <w:bCs w:val="0"/>
          <w:color w:val="auto"/>
          <w:rPrChange w:id="3053" w:author="Kelvin" w:date="2014-11-10T15:43:00Z">
            <w:rPr>
              <w:ins w:id="3054" w:author="Kelvin" w:date="2014-11-10T15:43:00Z"/>
            </w:rPr>
          </w:rPrChange>
        </w:rPr>
        <w:pPrChange w:id="3055" w:author="Kelvin" w:date="2014-11-10T16:03:00Z">
          <w:pPr>
            <w:pStyle w:val="Caption"/>
          </w:pPr>
        </w:pPrChange>
      </w:pPr>
      <w:ins w:id="3056" w:author="Kelvin" w:date="2014-11-10T16:02:00Z">
        <w:r>
          <w:t xml:space="preserve">Figure </w:t>
        </w:r>
        <w:r>
          <w:fldChar w:fldCharType="begin"/>
        </w:r>
        <w:r>
          <w:instrText xml:space="preserve"> SEQ Figure \* ARABIC </w:instrText>
        </w:r>
      </w:ins>
      <w:r>
        <w:fldChar w:fldCharType="separate"/>
      </w:r>
      <w:ins w:id="3057" w:author="Kelvin" w:date="2014-11-10T16:02:00Z">
        <w:r>
          <w:rPr>
            <w:noProof/>
          </w:rPr>
          <w:t>23</w:t>
        </w:r>
        <w:r>
          <w:fldChar w:fldCharType="end"/>
        </w:r>
        <w:r>
          <w:t xml:space="preserve"> </w:t>
        </w:r>
      </w:ins>
      <w:ins w:id="3058" w:author="Kelvin" w:date="2014-11-10T19:20:00Z">
        <w:r w:rsidR="002027B1">
          <w:t>–</w:t>
        </w:r>
      </w:ins>
      <w:ins w:id="3059" w:author="Kelvin" w:date="2014-11-10T16:02:00Z">
        <w:r>
          <w:t xml:space="preserve"> Update </w:t>
        </w:r>
        <w:r w:rsidRPr="006709CD">
          <w:rPr>
            <w:i/>
            <w:rPrChange w:id="3060" w:author="Kelvin" w:date="2014-11-10T19:17:00Z">
              <w:rPr/>
            </w:rPrChange>
          </w:rPr>
          <w:t>Maven</w:t>
        </w:r>
        <w:r>
          <w:t xml:space="preserve"> Project</w:t>
        </w:r>
      </w:ins>
    </w:p>
    <w:p w14:paraId="2D19A835" w14:textId="77777777" w:rsidR="002D63C8" w:rsidRDefault="002D63C8">
      <w:pPr>
        <w:rPr>
          <w:ins w:id="3061" w:author="Kelvin" w:date="2014-11-10T16:04:00Z"/>
        </w:rPr>
      </w:pPr>
      <w:ins w:id="3062" w:author="Kelvin" w:date="2014-11-10T16:04:00Z">
        <w:r>
          <w:br w:type="page"/>
        </w:r>
      </w:ins>
    </w:p>
    <w:p w14:paraId="59CBB5E6" w14:textId="62F06C42" w:rsidR="002D63C8" w:rsidRDefault="002D63C8">
      <w:pPr>
        <w:rPr>
          <w:ins w:id="3063" w:author="Kelvin" w:date="2014-11-10T18:46:00Z"/>
        </w:rPr>
      </w:pPr>
      <w:ins w:id="3064" w:author="Kelvin" w:date="2014-11-10T16:04:00Z">
        <w:r>
          <w:lastRenderedPageBreak/>
          <w:t xml:space="preserve">Whenever you wish to add a new </w:t>
        </w:r>
        <w:r w:rsidRPr="006709CD">
          <w:rPr>
            <w:i/>
            <w:rPrChange w:id="3065" w:author="Kelvin" w:date="2014-11-10T19:20:00Z">
              <w:rPr/>
            </w:rPrChange>
          </w:rPr>
          <w:t>Maven</w:t>
        </w:r>
        <w:r>
          <w:t xml:space="preserve"> dependency into the system, you will need to </w:t>
        </w:r>
      </w:ins>
      <w:ins w:id="3066" w:author="Kelvin" w:date="2014-11-10T16:05:00Z">
        <w:r>
          <w:t>insert a new entry into pom.xml as shown</w:t>
        </w:r>
      </w:ins>
      <w:ins w:id="3067" w:author="Kelvin" w:date="2014-11-10T18:49:00Z">
        <w:r w:rsidR="00376186">
          <w:t xml:space="preserve"> in </w:t>
        </w:r>
        <w:r w:rsidR="00376186" w:rsidRPr="00376186">
          <w:rPr>
            <w:b/>
            <w:rPrChange w:id="3068" w:author="Kelvin" w:date="2014-11-10T18:49:00Z">
              <w:rPr/>
            </w:rPrChange>
          </w:rPr>
          <w:t>Figure 24</w:t>
        </w:r>
      </w:ins>
      <w:ins w:id="3069" w:author="Kelvin" w:date="2014-11-10T16:05:00Z">
        <w:r>
          <w:t>.</w:t>
        </w:r>
      </w:ins>
    </w:p>
    <w:p w14:paraId="64C4ECBD" w14:textId="77777777" w:rsidR="00376186" w:rsidRDefault="00376186">
      <w:pPr>
        <w:keepNext/>
        <w:rPr>
          <w:ins w:id="3070" w:author="Kelvin" w:date="2014-11-10T18:49:00Z"/>
        </w:rPr>
        <w:pPrChange w:id="3071" w:author="Kelvin" w:date="2014-11-10T18:49:00Z">
          <w:pPr/>
        </w:pPrChange>
      </w:pPr>
      <w:ins w:id="3072" w:author="Kelvin" w:date="2014-11-10T18:48:00Z">
        <w:r>
          <w:rPr>
            <w:noProof/>
            <w:lang w:val="en-SG" w:eastAsia="en-SG"/>
          </w:rPr>
          <w:drawing>
            <wp:inline distT="0" distB="0" distL="0" distR="0" wp14:anchorId="36A3C94B" wp14:editId="068F11FD">
              <wp:extent cx="5791200" cy="3095625"/>
              <wp:effectExtent l="0" t="0" r="0" b="9525"/>
              <wp:docPr id="33" name="Picture 33" descr="C:\Users\Kelvin\Documents\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lvin\Documents\Dependency.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200" cy="3095625"/>
                      </a:xfrm>
                      <a:prstGeom prst="rect">
                        <a:avLst/>
                      </a:prstGeom>
                      <a:noFill/>
                      <a:ln>
                        <a:noFill/>
                      </a:ln>
                    </pic:spPr>
                  </pic:pic>
                </a:graphicData>
              </a:graphic>
            </wp:inline>
          </w:drawing>
        </w:r>
      </w:ins>
    </w:p>
    <w:p w14:paraId="1BE7163B" w14:textId="477AB75A" w:rsidR="00376186" w:rsidRDefault="00376186">
      <w:pPr>
        <w:pStyle w:val="Caption"/>
        <w:jc w:val="center"/>
        <w:rPr>
          <w:ins w:id="3073" w:author="Kelvin" w:date="2014-11-10T18:49:00Z"/>
        </w:rPr>
        <w:pPrChange w:id="3074" w:author="Kelvin" w:date="2014-11-10T18:49:00Z">
          <w:pPr/>
        </w:pPrChange>
      </w:pPr>
      <w:ins w:id="3075" w:author="Kelvin" w:date="2014-11-10T18:49:00Z">
        <w:r>
          <w:t xml:space="preserve">Figure </w:t>
        </w:r>
        <w:r>
          <w:fldChar w:fldCharType="begin"/>
        </w:r>
        <w:r>
          <w:instrText xml:space="preserve"> SEQ Figure \* ARABIC </w:instrText>
        </w:r>
      </w:ins>
      <w:r>
        <w:fldChar w:fldCharType="separate"/>
      </w:r>
      <w:ins w:id="3076" w:author="Kelvin" w:date="2014-11-10T18:49:00Z">
        <w:r>
          <w:rPr>
            <w:noProof/>
          </w:rPr>
          <w:t>24</w:t>
        </w:r>
        <w:r>
          <w:fldChar w:fldCharType="end"/>
        </w:r>
        <w:r>
          <w:t xml:space="preserve"> </w:t>
        </w:r>
      </w:ins>
      <w:ins w:id="3077" w:author="Kelvin" w:date="2014-11-10T19:20:00Z">
        <w:r w:rsidR="006709CD">
          <w:t>–</w:t>
        </w:r>
      </w:ins>
      <w:ins w:id="3078" w:author="Kelvin" w:date="2014-11-10T18:49:00Z">
        <w:r>
          <w:t xml:space="preserve"> Adding a Dependency</w:t>
        </w:r>
      </w:ins>
    </w:p>
    <w:p w14:paraId="3C7614CA" w14:textId="063A2DAF" w:rsidR="00376186" w:rsidRDefault="00376186">
      <w:pPr>
        <w:rPr>
          <w:ins w:id="3079" w:author="Kelvin" w:date="2014-11-10T18:50:00Z"/>
        </w:rPr>
      </w:pPr>
      <w:ins w:id="3080" w:author="Kelvin" w:date="2014-11-10T18:49:00Z">
        <w:r>
          <w:t xml:space="preserve">Whenever you add a dependency, remember to use </w:t>
        </w:r>
        <w:r w:rsidRPr="006709CD">
          <w:rPr>
            <w:rFonts w:ascii="Consolas" w:hAnsi="Consolas" w:cs="Consolas"/>
            <w:sz w:val="20"/>
            <w:szCs w:val="20"/>
            <w:rPrChange w:id="3081" w:author="Kelvin" w:date="2014-11-10T19:18:00Z">
              <w:rPr/>
            </w:rPrChange>
          </w:rPr>
          <w:t xml:space="preserve">Alt + </w:t>
        </w:r>
      </w:ins>
      <w:ins w:id="3082" w:author="Kelvin" w:date="2014-11-10T18:50:00Z">
        <w:r w:rsidRPr="006709CD">
          <w:rPr>
            <w:rFonts w:ascii="Consolas" w:hAnsi="Consolas" w:cs="Consolas"/>
            <w:sz w:val="20"/>
            <w:szCs w:val="20"/>
            <w:rPrChange w:id="3083" w:author="Kelvin" w:date="2014-11-10T19:18:00Z">
              <w:rPr/>
            </w:rPrChange>
          </w:rPr>
          <w:t>F5</w:t>
        </w:r>
        <w:r>
          <w:t xml:space="preserve"> to update the project.</w:t>
        </w:r>
      </w:ins>
    </w:p>
    <w:p w14:paraId="1B1C9436" w14:textId="18DCC0FA" w:rsidR="009A7E98" w:rsidRPr="009A7E98" w:rsidRDefault="00376186">
      <w:pPr>
        <w:rPr>
          <w:ins w:id="3084" w:author="Kelvin" w:date="2014-11-10T19:08:00Z"/>
          <w:rPrChange w:id="3085" w:author="Kelvin" w:date="2014-11-10T19:08:00Z">
            <w:rPr>
              <w:ins w:id="3086" w:author="Kelvin" w:date="2014-11-10T19:08:00Z"/>
              <w:noProof/>
              <w:lang w:val="en-SG" w:eastAsia="en-SG"/>
            </w:rPr>
          </w:rPrChange>
        </w:rPr>
      </w:pPr>
      <w:ins w:id="3087" w:author="Kelvin" w:date="2014-11-10T18:50:00Z">
        <w:r>
          <w:t xml:space="preserve">To build the project into a </w:t>
        </w:r>
        <w:r w:rsidRPr="006709CD">
          <w:t>JAR (Java Archive)</w:t>
        </w:r>
        <w:r>
          <w:t xml:space="preserve">, </w:t>
        </w:r>
      </w:ins>
      <w:ins w:id="3088" w:author="Kelvin" w:date="2014-11-10T18:53:00Z">
        <w:r>
          <w:t xml:space="preserve">ensure that you have the latest </w:t>
        </w:r>
        <w:r w:rsidRPr="00EE2656">
          <w:rPr>
            <w:i/>
            <w:rPrChange w:id="3089" w:author="Kelvin" w:date="2014-11-10T19:20:00Z">
              <w:rPr/>
            </w:rPrChange>
          </w:rPr>
          <w:t>JDK</w:t>
        </w:r>
        <w:r>
          <w:t xml:space="preserve"> selected in the build paths</w:t>
        </w:r>
      </w:ins>
      <w:ins w:id="3090" w:author="Kelvin" w:date="2014-11-10T19:07:00Z">
        <w:r w:rsidR="009A7E98">
          <w:t xml:space="preserve">, then create a new </w:t>
        </w:r>
        <w:r w:rsidR="009A7E98" w:rsidRPr="00AC5589">
          <w:rPr>
            <w:i/>
            <w:rPrChange w:id="3091" w:author="Kelvin" w:date="2014-11-10T19:21:00Z">
              <w:rPr/>
            </w:rPrChange>
          </w:rPr>
          <w:t>Maven</w:t>
        </w:r>
        <w:r w:rsidR="009A7E98">
          <w:t xml:space="preserve"> </w:t>
        </w:r>
      </w:ins>
      <w:ins w:id="3092" w:author="Kelvin" w:date="2014-11-10T19:21:00Z">
        <w:r w:rsidR="00D46D54">
          <w:t>B</w:t>
        </w:r>
      </w:ins>
      <w:ins w:id="3093" w:author="Kelvin" w:date="2014-11-10T19:07:00Z">
        <w:r w:rsidR="009A7E98">
          <w:t xml:space="preserve">uild configuration as shown in </w:t>
        </w:r>
        <w:r w:rsidR="009A7E98" w:rsidRPr="009A7E98">
          <w:rPr>
            <w:b/>
            <w:rPrChange w:id="3094" w:author="Kelvin" w:date="2014-11-10T19:08:00Z">
              <w:rPr/>
            </w:rPrChange>
          </w:rPr>
          <w:t>Figure 25</w:t>
        </w:r>
        <w:r w:rsidR="009A7E98">
          <w:t>.</w:t>
        </w:r>
      </w:ins>
      <w:ins w:id="3095" w:author="Kelvin" w:date="2014-11-10T19:08:00Z">
        <w:r w:rsidR="009A7E98">
          <w:t xml:space="preserve"> The program will be built when you select </w:t>
        </w:r>
        <w:r w:rsidR="009A7E98" w:rsidRPr="006709CD">
          <w:rPr>
            <w:b/>
            <w:rPrChange w:id="3096" w:author="Kelvin" w:date="2014-11-10T19:18:00Z">
              <w:rPr/>
            </w:rPrChange>
          </w:rPr>
          <w:t>Run</w:t>
        </w:r>
        <w:r w:rsidR="009A7E98">
          <w:t>.</w:t>
        </w:r>
      </w:ins>
    </w:p>
    <w:p w14:paraId="3A40F996" w14:textId="77777777" w:rsidR="009A7E98" w:rsidRDefault="009A7E98">
      <w:pPr>
        <w:keepNext/>
        <w:jc w:val="center"/>
        <w:rPr>
          <w:ins w:id="3097" w:author="Kelvin" w:date="2014-11-10T19:08:00Z"/>
        </w:rPr>
        <w:pPrChange w:id="3098" w:author="Kelvin" w:date="2014-11-10T19:08:00Z">
          <w:pPr/>
        </w:pPrChange>
      </w:pPr>
      <w:ins w:id="3099" w:author="Kelvin" w:date="2014-11-10T19:08:00Z">
        <w:r>
          <w:rPr>
            <w:noProof/>
            <w:lang w:val="en-SG" w:eastAsia="en-SG"/>
          </w:rPr>
          <w:drawing>
            <wp:inline distT="0" distB="0" distL="0" distR="0" wp14:anchorId="41A6AA9B" wp14:editId="084A07DE">
              <wp:extent cx="3885610" cy="1933575"/>
              <wp:effectExtent l="0" t="0" r="635" b="0"/>
              <wp:docPr id="34" name="Picture 34" descr="C:\Users\Kelvin\Documents\Building the JAR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lvin\Documents\Building the JAR file.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19763"/>
                      <a:stretch/>
                    </pic:blipFill>
                    <pic:spPr bwMode="auto">
                      <a:xfrm>
                        <a:off x="0" y="0"/>
                        <a:ext cx="3887472" cy="193450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9B3D17F" w14:textId="5D83E7F4" w:rsidR="009A7E98" w:rsidRDefault="009A7E98">
      <w:pPr>
        <w:pStyle w:val="Caption"/>
        <w:jc w:val="center"/>
        <w:rPr>
          <w:ins w:id="3100" w:author="Kelvin" w:date="2014-11-10T19:08:00Z"/>
        </w:rPr>
        <w:pPrChange w:id="3101" w:author="Kelvin" w:date="2014-11-10T19:08:00Z">
          <w:pPr>
            <w:pStyle w:val="Caption"/>
          </w:pPr>
        </w:pPrChange>
      </w:pPr>
      <w:ins w:id="3102" w:author="Kelvin" w:date="2014-11-10T19:08:00Z">
        <w:r>
          <w:t xml:space="preserve">Figure </w:t>
        </w:r>
        <w:r>
          <w:fldChar w:fldCharType="begin"/>
        </w:r>
        <w:r>
          <w:instrText xml:space="preserve"> SEQ Figure \* ARABIC </w:instrText>
        </w:r>
      </w:ins>
      <w:r>
        <w:fldChar w:fldCharType="separate"/>
      </w:r>
      <w:ins w:id="3103" w:author="Kelvin" w:date="2014-11-10T19:08:00Z">
        <w:r>
          <w:rPr>
            <w:noProof/>
          </w:rPr>
          <w:t>25</w:t>
        </w:r>
        <w:r>
          <w:fldChar w:fldCharType="end"/>
        </w:r>
        <w:r>
          <w:t xml:space="preserve"> </w:t>
        </w:r>
      </w:ins>
      <w:ins w:id="3104" w:author="Kelvin" w:date="2014-11-10T19:20:00Z">
        <w:r w:rsidR="002027B1">
          <w:t>–</w:t>
        </w:r>
      </w:ins>
      <w:ins w:id="3105" w:author="Kelvin" w:date="2014-11-10T19:08:00Z">
        <w:r>
          <w:t xml:space="preserve"> Build Configuration</w:t>
        </w:r>
      </w:ins>
    </w:p>
    <w:p w14:paraId="72D8E79C" w14:textId="21E0704D" w:rsidR="00376186" w:rsidRPr="00376186" w:rsidRDefault="00376186">
      <w:pPr>
        <w:rPr>
          <w:ins w:id="3106" w:author="Kelvin" w:date="2014-11-10T16:05:00Z"/>
        </w:rPr>
      </w:pPr>
      <w:ins w:id="3107" w:author="Kelvin" w:date="2014-11-10T18:53:00Z">
        <w:r>
          <w:t xml:space="preserve"> </w:t>
        </w:r>
      </w:ins>
    </w:p>
    <w:p w14:paraId="4EA15DA0" w14:textId="770E2CFD" w:rsidR="00ED12EA" w:rsidRPr="00191908" w:rsidRDefault="00ED12EA">
      <w:pPr>
        <w:rPr>
          <w:ins w:id="3108" w:author="Kelvin" w:date="2014-11-10T15:15:00Z"/>
          <w:rPrChange w:id="3109" w:author="Kelvin" w:date="2014-11-10T15:34:00Z">
            <w:rPr>
              <w:ins w:id="3110" w:author="Kelvin" w:date="2014-11-10T15:15:00Z"/>
              <w:rFonts w:asciiTheme="majorHAnsi" w:eastAsiaTheme="majorEastAsia" w:hAnsiTheme="majorHAnsi" w:cstheme="majorBidi"/>
              <w:color w:val="244061" w:themeColor="accent1" w:themeShade="80"/>
              <w:sz w:val="56"/>
              <w:szCs w:val="36"/>
            </w:rPr>
          </w:rPrChange>
        </w:rPr>
      </w:pPr>
      <w:ins w:id="3111" w:author="Kelvin" w:date="2014-11-10T15:15:00Z">
        <w:r>
          <w:br w:type="page"/>
        </w:r>
      </w:ins>
    </w:p>
    <w:p w14:paraId="6E10289E" w14:textId="3325D05F" w:rsidR="0092526E" w:rsidRPr="00667E20" w:rsidRDefault="005A6019">
      <w:pPr>
        <w:pStyle w:val="Heading2"/>
        <w:pPrChange w:id="3112" w:author="Kelvin" w:date="2014-11-10T15:15:00Z">
          <w:pPr>
            <w:pStyle w:val="Heading1"/>
          </w:pPr>
        </w:pPrChange>
      </w:pPr>
      <w:bookmarkStart w:id="3113" w:name="_Toc403415122"/>
      <w:ins w:id="3114" w:author="Kelvin" w:date="2014-11-10T15:15:00Z">
        <w:r>
          <w:lastRenderedPageBreak/>
          <w:t>4</w:t>
        </w:r>
        <w:r w:rsidR="00ED12EA">
          <w:t xml:space="preserve">.3 </w:t>
        </w:r>
      </w:ins>
      <w:r w:rsidR="0092526E" w:rsidRPr="00667E20">
        <w:t>Testing the System</w:t>
      </w:r>
      <w:bookmarkEnd w:id="2914"/>
      <w:bookmarkEnd w:id="3113"/>
    </w:p>
    <w:p w14:paraId="7CF323FD" w14:textId="05D7015A" w:rsidR="0092526E" w:rsidRPr="00B9366F" w:rsidRDefault="0092526E" w:rsidP="0092526E">
      <w:r w:rsidRPr="00667E20">
        <w:t>W</w:t>
      </w:r>
      <w:r>
        <w:t>hen developing new functionalities</w:t>
      </w:r>
      <w:ins w:id="3115" w:author="Kelvin Ang" w:date="2014-11-09T12:59:00Z">
        <w:r w:rsidR="00990B9F">
          <w:t xml:space="preserve"> for Task Catalyst</w:t>
        </w:r>
      </w:ins>
      <w:r w:rsidRPr="00667E20">
        <w:t xml:space="preserve">, the TDD (Test-Driven Development) approach should be applied. </w:t>
      </w:r>
      <w:r w:rsidRPr="00B9366F">
        <w:t>More information on how to use the TDD approach can be found in the following URL:</w:t>
      </w:r>
    </w:p>
    <w:p w14:paraId="16B8A503" w14:textId="77777777" w:rsidR="0092526E" w:rsidRPr="00B9366F" w:rsidRDefault="00947A4B" w:rsidP="0092526E">
      <w:hyperlink r:id="rId92" w:history="1">
        <w:r w:rsidR="0092526E" w:rsidRPr="00B9366F">
          <w:rPr>
            <w:rStyle w:val="Hyperlink"/>
          </w:rPr>
          <w:t>http://agiledata.org/essays/tdd.html</w:t>
        </w:r>
      </w:hyperlink>
    </w:p>
    <w:p w14:paraId="449F208F" w14:textId="7488011E" w:rsidR="0092526E" w:rsidRPr="00B9366F" w:rsidRDefault="0092526E" w:rsidP="0092526E">
      <w:r w:rsidRPr="00340094">
        <w:rPr>
          <w:i/>
        </w:rPr>
        <w:t>JUnit</w:t>
      </w:r>
      <w:r w:rsidRPr="00B9366F">
        <w:t xml:space="preserve"> is the main unit testing system used in the project. As the project structure follows the specifications of the </w:t>
      </w:r>
      <w:r w:rsidRPr="00340094">
        <w:rPr>
          <w:i/>
        </w:rPr>
        <w:t>Maven</w:t>
      </w:r>
      <w:r w:rsidRPr="00B9366F">
        <w:t xml:space="preserve"> dependency management system, </w:t>
      </w:r>
      <w:r w:rsidRPr="00340094">
        <w:rPr>
          <w:i/>
        </w:rPr>
        <w:t>JUnit</w:t>
      </w:r>
      <w:r w:rsidRPr="00B9366F">
        <w:t xml:space="preserve"> test cases are stored under the </w:t>
      </w:r>
      <w:r w:rsidRPr="00990B9F">
        <w:rPr>
          <w:rFonts w:ascii="Consolas" w:hAnsi="Consolas" w:cs="Consolas"/>
          <w:sz w:val="20"/>
          <w:szCs w:val="20"/>
          <w:rPrChange w:id="3116" w:author="Kelvin Ang" w:date="2014-11-09T12:59:00Z">
            <w:rPr/>
          </w:rPrChange>
        </w:rPr>
        <w:t xml:space="preserve">/src/test/java </w:t>
      </w:r>
      <w:r w:rsidRPr="00B9366F">
        <w:t>directory</w:t>
      </w:r>
      <w:ins w:id="3117" w:author="Kelvin Ang" w:date="2014-11-09T13:33:00Z">
        <w:r w:rsidR="00EE3182">
          <w:t xml:space="preserve"> as shown in </w:t>
        </w:r>
        <w:r w:rsidR="00EE3182" w:rsidRPr="00EE3182">
          <w:rPr>
            <w:b/>
            <w:rPrChange w:id="3118" w:author="Kelvin Ang" w:date="2014-11-09T13:33:00Z">
              <w:rPr/>
            </w:rPrChange>
          </w:rPr>
          <w:t>Figure 19</w:t>
        </w:r>
      </w:ins>
      <w:r w:rsidRPr="00B9366F">
        <w:t>.</w:t>
      </w:r>
    </w:p>
    <w:p w14:paraId="27B0D7D5" w14:textId="09519B94" w:rsidR="0092526E" w:rsidRPr="00667E20" w:rsidRDefault="00552B2B" w:rsidP="0092526E">
      <w:pPr>
        <w:keepNext/>
        <w:jc w:val="center"/>
        <w:rPr>
          <w:sz w:val="32"/>
          <w:szCs w:val="32"/>
        </w:rPr>
      </w:pPr>
      <w:r>
        <w:rPr>
          <w:noProof/>
          <w:sz w:val="32"/>
          <w:szCs w:val="32"/>
          <w:lang w:val="en-SG" w:eastAsia="en-SG"/>
        </w:rPr>
        <w:drawing>
          <wp:inline distT="0" distB="0" distL="0" distR="0" wp14:anchorId="730FEC23" wp14:editId="2FEADBC6">
            <wp:extent cx="2078966" cy="755421"/>
            <wp:effectExtent l="0" t="0" r="0" b="6985"/>
            <wp:docPr id="43" name="Picture 43" descr="C:\Users\Kelvin\Desktop\Screenshots\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elvin\Desktop\Screenshots\Fold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33899" cy="775382"/>
                    </a:xfrm>
                    <a:prstGeom prst="rect">
                      <a:avLst/>
                    </a:prstGeom>
                    <a:noFill/>
                    <a:ln>
                      <a:noFill/>
                    </a:ln>
                  </pic:spPr>
                </pic:pic>
              </a:graphicData>
            </a:graphic>
          </wp:inline>
        </w:drawing>
      </w:r>
    </w:p>
    <w:p w14:paraId="4654BD9A" w14:textId="77777777" w:rsidR="0092526E" w:rsidRPr="001654F1" w:rsidRDefault="0092526E" w:rsidP="0092526E">
      <w:pPr>
        <w:pStyle w:val="Caption"/>
        <w:jc w:val="center"/>
      </w:pPr>
      <w:r w:rsidRPr="001654F1">
        <w:t xml:space="preserve">Figure </w:t>
      </w:r>
      <w:fldSimple w:instr=" SEQ Figure \* ARABIC ">
        <w:ins w:id="3119" w:author="Kelvin Ang" w:date="2014-11-09T13:33:00Z">
          <w:r w:rsidR="00EE3182">
            <w:rPr>
              <w:noProof/>
            </w:rPr>
            <w:t>19</w:t>
          </w:r>
        </w:ins>
        <w:del w:id="3120" w:author="Kelvin Ang" w:date="2014-11-09T13:33:00Z">
          <w:r w:rsidDel="00EE3182">
            <w:rPr>
              <w:noProof/>
            </w:rPr>
            <w:delText>21</w:delText>
          </w:r>
        </w:del>
      </w:fldSimple>
      <w:r w:rsidRPr="001654F1">
        <w:t xml:space="preserve"> </w:t>
      </w:r>
      <w:r>
        <w:t>–</w:t>
      </w:r>
      <w:r w:rsidRPr="001654F1">
        <w:t xml:space="preserve"> </w:t>
      </w:r>
      <w:r w:rsidRPr="00990B9F">
        <w:rPr>
          <w:rFonts w:ascii="Consolas" w:hAnsi="Consolas" w:cs="Consolas"/>
          <w:sz w:val="20"/>
          <w:szCs w:val="20"/>
          <w:rPrChange w:id="3121" w:author="Kelvin Ang" w:date="2014-11-09T13:00:00Z">
            <w:rPr/>
          </w:rPrChange>
        </w:rPr>
        <w:t>/src/test/java Directory</w:t>
      </w:r>
    </w:p>
    <w:p w14:paraId="3BFA91C4" w14:textId="4BF7B3A6" w:rsidR="0092526E" w:rsidRPr="00B9366F" w:rsidRDefault="0092526E" w:rsidP="0092526E">
      <w:r w:rsidRPr="00B9366F">
        <w:t xml:space="preserve">To create a new </w:t>
      </w:r>
      <w:r w:rsidRPr="00FD24B4">
        <w:rPr>
          <w:i/>
        </w:rPr>
        <w:t>JUnit</w:t>
      </w:r>
      <w:r w:rsidRPr="00B9366F">
        <w:t xml:space="preserve"> test case, right</w:t>
      </w:r>
      <w:del w:id="3122" w:author="Kelvin Ang" w:date="2014-11-09T13:34:00Z">
        <w:r w:rsidRPr="00B9366F" w:rsidDel="00436959">
          <w:delText xml:space="preserve"> </w:delText>
        </w:r>
      </w:del>
      <w:ins w:id="3123" w:author="Kelvin Ang" w:date="2014-11-09T13:34:00Z">
        <w:r w:rsidR="00436959">
          <w:t>-</w:t>
        </w:r>
      </w:ins>
      <w:r w:rsidRPr="00B9366F">
        <w:t xml:space="preserve">click on the project package, and select </w:t>
      </w:r>
      <w:r w:rsidRPr="00B9366F">
        <w:rPr>
          <w:b/>
        </w:rPr>
        <w:t>New &gt; JUnit Test Case</w:t>
      </w:r>
      <w:ins w:id="3124" w:author="Kelvin Ang" w:date="2014-11-09T13:33:00Z">
        <w:r w:rsidR="00EE3182">
          <w:rPr>
            <w:b/>
          </w:rPr>
          <w:t xml:space="preserve"> </w:t>
        </w:r>
        <w:r w:rsidR="00EE3182" w:rsidRPr="00EE3182">
          <w:rPr>
            <w:rPrChange w:id="3125" w:author="Kelvin Ang" w:date="2014-11-09T13:33:00Z">
              <w:rPr>
                <w:b/>
              </w:rPr>
            </w:rPrChange>
          </w:rPr>
          <w:t xml:space="preserve">as shown in </w:t>
        </w:r>
        <w:r w:rsidR="00EE3182" w:rsidRPr="00EE3182">
          <w:rPr>
            <w:b/>
          </w:rPr>
          <w:t>Figure 20</w:t>
        </w:r>
      </w:ins>
      <w:r w:rsidRPr="00B9366F">
        <w:t>.</w:t>
      </w:r>
    </w:p>
    <w:p w14:paraId="16B6D75C" w14:textId="77777777" w:rsidR="0092526E" w:rsidRPr="00667E20" w:rsidRDefault="0092526E" w:rsidP="0092526E">
      <w:pPr>
        <w:keepNext/>
        <w:jc w:val="center"/>
        <w:rPr>
          <w:sz w:val="32"/>
          <w:szCs w:val="32"/>
        </w:rPr>
      </w:pPr>
      <w:r w:rsidRPr="00667E20">
        <w:rPr>
          <w:noProof/>
          <w:sz w:val="32"/>
          <w:szCs w:val="32"/>
          <w:lang w:val="en-SG" w:eastAsia="en-SG"/>
        </w:rPr>
        <w:drawing>
          <wp:inline distT="0" distB="0" distL="0" distR="0" wp14:anchorId="49F699B6" wp14:editId="4C69C9BC">
            <wp:extent cx="3165894" cy="3496297"/>
            <wp:effectExtent l="0" t="0" r="0" b="9525"/>
            <wp:docPr id="40" name="Picture 40" descr="C:\Users\Kelvin\Documents\Developer's Guide\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Kelvin\Documents\Developer's Guide\JUni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19518" cy="3555518"/>
                    </a:xfrm>
                    <a:prstGeom prst="rect">
                      <a:avLst/>
                    </a:prstGeom>
                    <a:noFill/>
                    <a:ln>
                      <a:noFill/>
                    </a:ln>
                  </pic:spPr>
                </pic:pic>
              </a:graphicData>
            </a:graphic>
          </wp:inline>
        </w:drawing>
      </w:r>
    </w:p>
    <w:p w14:paraId="7F709F03" w14:textId="77777777" w:rsidR="0092526E" w:rsidRPr="00B9366F" w:rsidRDefault="0092526E" w:rsidP="0092526E">
      <w:pPr>
        <w:pStyle w:val="Caption"/>
        <w:jc w:val="center"/>
        <w:rPr>
          <w:noProof/>
        </w:rPr>
      </w:pPr>
      <w:r w:rsidRPr="00B9366F">
        <w:t xml:space="preserve">Figure </w:t>
      </w:r>
      <w:fldSimple w:instr=" SEQ Figure \* ARABIC ">
        <w:ins w:id="3126" w:author="Kelvin Ang" w:date="2014-11-09T13:33:00Z">
          <w:r w:rsidR="00EE3182">
            <w:rPr>
              <w:noProof/>
            </w:rPr>
            <w:t>20</w:t>
          </w:r>
        </w:ins>
        <w:del w:id="3127" w:author="Kelvin Ang" w:date="2014-11-09T13:33:00Z">
          <w:r w:rsidDel="00EE3182">
            <w:rPr>
              <w:noProof/>
            </w:rPr>
            <w:delText>22</w:delText>
          </w:r>
        </w:del>
      </w:fldSimple>
      <w:r w:rsidRPr="00B9366F">
        <w:t xml:space="preserve"> </w:t>
      </w:r>
      <w:r>
        <w:t>–</w:t>
      </w:r>
      <w:r w:rsidRPr="00B9366F">
        <w:t xml:space="preserve"> Creating a new </w:t>
      </w:r>
      <w:r w:rsidRPr="00E86022">
        <w:rPr>
          <w:i/>
          <w:rPrChange w:id="3128" w:author="Kelvin Ang" w:date="2014-11-09T13:04:00Z">
            <w:rPr/>
          </w:rPrChange>
        </w:rPr>
        <w:t>JUnit</w:t>
      </w:r>
      <w:r w:rsidRPr="00B9366F">
        <w:t xml:space="preserve"> </w:t>
      </w:r>
      <w:r w:rsidRPr="00B9366F">
        <w:rPr>
          <w:noProof/>
        </w:rPr>
        <w:t>Test Case</w:t>
      </w:r>
    </w:p>
    <w:p w14:paraId="3994FBEC" w14:textId="77777777" w:rsidR="002D63C8" w:rsidRDefault="002D63C8">
      <w:pPr>
        <w:rPr>
          <w:ins w:id="3129" w:author="Kelvin" w:date="2014-11-10T16:01:00Z"/>
        </w:rPr>
      </w:pPr>
      <w:ins w:id="3130" w:author="Kelvin" w:date="2014-11-10T16:01:00Z">
        <w:r>
          <w:br w:type="page"/>
        </w:r>
      </w:ins>
    </w:p>
    <w:p w14:paraId="1E9137F1" w14:textId="733E56CD" w:rsidR="0092526E" w:rsidRPr="00667E20" w:rsidRDefault="0092526E" w:rsidP="0092526E">
      <w:r w:rsidRPr="00667E20">
        <w:lastRenderedPageBreak/>
        <w:t xml:space="preserve">Ensure that your test case follows the naming convention of </w:t>
      </w:r>
      <w:r w:rsidRPr="00667E20">
        <w:rPr>
          <w:i/>
        </w:rPr>
        <w:t>ClassName</w:t>
      </w:r>
      <w:r w:rsidRPr="00667E20">
        <w:t xml:space="preserve">Test where </w:t>
      </w:r>
      <w:r w:rsidRPr="00667E20">
        <w:rPr>
          <w:i/>
        </w:rPr>
        <w:t>ClassName</w:t>
      </w:r>
      <w:r w:rsidRPr="00667E20">
        <w:t xml:space="preserve"> is the name of the Class </w:t>
      </w:r>
      <w:del w:id="3131" w:author="Kelvin Ang" w:date="2014-11-09T20:48:00Z">
        <w:r w:rsidRPr="00667E20" w:rsidDel="00B810C0">
          <w:delText>U</w:delText>
        </w:r>
      </w:del>
      <w:ins w:id="3132" w:author="Kelvin Ang" w:date="2014-11-09T20:48:00Z">
        <w:r w:rsidR="00B810C0">
          <w:t>u</w:t>
        </w:r>
      </w:ins>
      <w:r w:rsidRPr="00667E20">
        <w:t xml:space="preserve">nder </w:t>
      </w:r>
      <w:del w:id="3133" w:author="Kelvin Ang" w:date="2014-11-09T20:48:00Z">
        <w:r w:rsidRPr="00667E20" w:rsidDel="00B810C0">
          <w:delText>T</w:delText>
        </w:r>
      </w:del>
      <w:ins w:id="3134" w:author="Kelvin Ang" w:date="2014-11-09T20:48:00Z">
        <w:r w:rsidR="00B810C0">
          <w:t>t</w:t>
        </w:r>
      </w:ins>
      <w:r w:rsidRPr="00667E20">
        <w:t xml:space="preserve">est. Also, ensure that </w:t>
      </w:r>
      <w:r w:rsidRPr="00FD24B4">
        <w:rPr>
          <w:i/>
        </w:rPr>
        <w:t>JUnit</w:t>
      </w:r>
      <w:r w:rsidRPr="00667E20">
        <w:t xml:space="preserve"> </w:t>
      </w:r>
      <w:r w:rsidRPr="00FD24B4">
        <w:rPr>
          <w:i/>
        </w:rPr>
        <w:t>4</w:t>
      </w:r>
      <w:r w:rsidRPr="00667E20">
        <w:t xml:space="preserve"> is in use, and the correct class is selected for the “Class under test” field.</w:t>
      </w:r>
      <w:ins w:id="3135" w:author="Kelvin Ang" w:date="2014-11-09T13:34:00Z">
        <w:r w:rsidR="002C29DB">
          <w:t xml:space="preserve"> An example is shown in </w:t>
        </w:r>
        <w:r w:rsidR="002C29DB" w:rsidRPr="002C29DB">
          <w:rPr>
            <w:b/>
            <w:rPrChange w:id="3136" w:author="Kelvin Ang" w:date="2014-11-09T13:34:00Z">
              <w:rPr/>
            </w:rPrChange>
          </w:rPr>
          <w:t>Figure 21</w:t>
        </w:r>
        <w:r w:rsidR="002C29DB">
          <w:t>.</w:t>
        </w:r>
      </w:ins>
    </w:p>
    <w:p w14:paraId="441BEA26" w14:textId="77777777" w:rsidR="0092526E" w:rsidRPr="00667E20" w:rsidRDefault="0092526E" w:rsidP="0092526E">
      <w:pPr>
        <w:keepNext/>
        <w:jc w:val="center"/>
        <w:rPr>
          <w:sz w:val="32"/>
          <w:szCs w:val="32"/>
        </w:rPr>
      </w:pPr>
      <w:r w:rsidRPr="00667E20">
        <w:rPr>
          <w:noProof/>
          <w:sz w:val="32"/>
          <w:szCs w:val="32"/>
          <w:lang w:val="en-SG" w:eastAsia="en-SG"/>
        </w:rPr>
        <w:drawing>
          <wp:inline distT="0" distB="0" distL="0" distR="0" wp14:anchorId="36FD40A6" wp14:editId="1880DF53">
            <wp:extent cx="4019909" cy="4625561"/>
            <wp:effectExtent l="0" t="0" r="0" b="3810"/>
            <wp:docPr id="41" name="Picture 41" descr="C:\Users\Kelvin\Documents\Developer's Guide\Create new 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Kelvin\Documents\Developer's Guide\Create new JUni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33462" cy="4641156"/>
                    </a:xfrm>
                    <a:prstGeom prst="rect">
                      <a:avLst/>
                    </a:prstGeom>
                    <a:noFill/>
                    <a:ln>
                      <a:noFill/>
                    </a:ln>
                  </pic:spPr>
                </pic:pic>
              </a:graphicData>
            </a:graphic>
          </wp:inline>
        </w:drawing>
      </w:r>
    </w:p>
    <w:p w14:paraId="7DF28639" w14:textId="77777777" w:rsidR="0092526E" w:rsidRPr="00B9366F" w:rsidRDefault="0092526E" w:rsidP="0092526E">
      <w:pPr>
        <w:pStyle w:val="Caption"/>
        <w:jc w:val="center"/>
      </w:pPr>
      <w:r w:rsidRPr="00B9366F">
        <w:t xml:space="preserve">Figure </w:t>
      </w:r>
      <w:fldSimple w:instr=" SEQ Figure \* ARABIC ">
        <w:ins w:id="3137" w:author="Kelvin Ang" w:date="2014-11-09T13:34:00Z">
          <w:r w:rsidR="00390043">
            <w:rPr>
              <w:noProof/>
            </w:rPr>
            <w:t>21</w:t>
          </w:r>
        </w:ins>
        <w:del w:id="3138" w:author="Kelvin Ang" w:date="2014-11-09T13:33:00Z">
          <w:r w:rsidDel="00EE3182">
            <w:rPr>
              <w:noProof/>
            </w:rPr>
            <w:delText>23</w:delText>
          </w:r>
        </w:del>
      </w:fldSimple>
      <w:r w:rsidRPr="00B9366F">
        <w:t xml:space="preserve"> </w:t>
      </w:r>
      <w:r>
        <w:t>–</w:t>
      </w:r>
      <w:r w:rsidRPr="00B9366F">
        <w:t xml:space="preserve"> Creating a new </w:t>
      </w:r>
      <w:r w:rsidRPr="00990B9F">
        <w:rPr>
          <w:i/>
          <w:rPrChange w:id="3139" w:author="Kelvin Ang" w:date="2014-11-09T13:00:00Z">
            <w:rPr/>
          </w:rPrChange>
        </w:rPr>
        <w:t>JUnit</w:t>
      </w:r>
      <w:r w:rsidRPr="00B9366F">
        <w:t xml:space="preserve"> Test Case</w:t>
      </w:r>
    </w:p>
    <w:p w14:paraId="00AF5FD0" w14:textId="77777777" w:rsidR="00EC1C43" w:rsidRDefault="00EC1C43">
      <w:pPr>
        <w:rPr>
          <w:ins w:id="3140" w:author="Kelvin Ang" w:date="2014-11-09T13:01:00Z"/>
        </w:rPr>
      </w:pPr>
      <w:ins w:id="3141" w:author="Kelvin Ang" w:date="2014-11-09T13:01:00Z">
        <w:r>
          <w:br w:type="page"/>
        </w:r>
      </w:ins>
    </w:p>
    <w:p w14:paraId="5C14316A" w14:textId="071F5B45" w:rsidR="0092526E" w:rsidRDefault="0092526E" w:rsidP="0092526E">
      <w:pPr>
        <w:pStyle w:val="NoSpacing"/>
      </w:pPr>
      <w:r w:rsidRPr="00B9366F">
        <w:lastRenderedPageBreak/>
        <w:t xml:space="preserve">The </w:t>
      </w:r>
      <w:r w:rsidRPr="00E24F47">
        <w:rPr>
          <w:rFonts w:ascii="Consolas" w:hAnsi="Consolas" w:cs="Consolas"/>
          <w:sz w:val="20"/>
          <w:rPrChange w:id="3142" w:author="Kelvin Ang" w:date="2014-11-09T13:01:00Z">
            <w:rPr/>
          </w:rPrChange>
        </w:rPr>
        <w:t>setUp()</w:t>
      </w:r>
      <w:r w:rsidRPr="00E24F47">
        <w:rPr>
          <w:sz w:val="20"/>
          <w:rPrChange w:id="3143" w:author="Kelvin Ang" w:date="2014-11-09T13:01:00Z">
            <w:rPr/>
          </w:rPrChange>
        </w:rPr>
        <w:t xml:space="preserve"> </w:t>
      </w:r>
      <w:r w:rsidRPr="00B9366F">
        <w:t xml:space="preserve">and </w:t>
      </w:r>
      <w:r w:rsidRPr="00E24F47">
        <w:rPr>
          <w:rFonts w:ascii="Consolas" w:hAnsi="Consolas" w:cs="Consolas"/>
          <w:sz w:val="20"/>
          <w:rPrChange w:id="3144" w:author="Kelvin Ang" w:date="2014-11-09T13:01:00Z">
            <w:rPr/>
          </w:rPrChange>
        </w:rPr>
        <w:t>tearDown()</w:t>
      </w:r>
      <w:r w:rsidRPr="00E24F47">
        <w:rPr>
          <w:sz w:val="20"/>
          <w:rPrChange w:id="3145" w:author="Kelvin Ang" w:date="2014-11-09T13:01:00Z">
            <w:rPr/>
          </w:rPrChange>
        </w:rPr>
        <w:t xml:space="preserve"> </w:t>
      </w:r>
      <w:r w:rsidRPr="00B9366F">
        <w:t xml:space="preserve">methods are called before and after respectively after each test case. Use </w:t>
      </w:r>
      <w:r w:rsidRPr="00E24F47">
        <w:rPr>
          <w:rFonts w:ascii="Consolas" w:hAnsi="Consolas" w:cs="Consolas"/>
          <w:sz w:val="20"/>
          <w:rPrChange w:id="3146" w:author="Kelvin Ang" w:date="2014-11-09T13:01:00Z">
            <w:rPr/>
          </w:rPrChange>
        </w:rPr>
        <w:t>setUp()</w:t>
      </w:r>
      <w:r w:rsidRPr="00E24F47">
        <w:rPr>
          <w:sz w:val="20"/>
          <w:rPrChange w:id="3147" w:author="Kelvin Ang" w:date="2014-11-09T13:01:00Z">
            <w:rPr/>
          </w:rPrChange>
        </w:rPr>
        <w:t xml:space="preserve"> </w:t>
      </w:r>
      <w:r w:rsidRPr="00B9366F">
        <w:t xml:space="preserve">to instantiate an instance of the Class </w:t>
      </w:r>
      <w:ins w:id="3148" w:author="Kelvin" w:date="2014-11-10T20:39:00Z">
        <w:r w:rsidR="00EB1F8E">
          <w:t>u</w:t>
        </w:r>
      </w:ins>
      <w:del w:id="3149" w:author="Kelvin" w:date="2014-11-10T20:39:00Z">
        <w:r w:rsidRPr="00B9366F" w:rsidDel="00EB1F8E">
          <w:delText>U</w:delText>
        </w:r>
      </w:del>
      <w:r w:rsidRPr="00B9366F">
        <w:t xml:space="preserve">nder </w:t>
      </w:r>
      <w:ins w:id="3150" w:author="Kelvin" w:date="2014-11-10T20:39:00Z">
        <w:r w:rsidR="00EB1F8E">
          <w:t>t</w:t>
        </w:r>
      </w:ins>
      <w:del w:id="3151" w:author="Kelvin" w:date="2014-11-10T20:39:00Z">
        <w:r w:rsidRPr="00B9366F" w:rsidDel="00EB1F8E">
          <w:delText>T</w:delText>
        </w:r>
      </w:del>
      <w:r w:rsidRPr="00B9366F">
        <w:t xml:space="preserve">est, and </w:t>
      </w:r>
      <w:r w:rsidRPr="00E24F47">
        <w:rPr>
          <w:rFonts w:ascii="Consolas" w:hAnsi="Consolas" w:cs="Consolas"/>
          <w:sz w:val="20"/>
          <w:rPrChange w:id="3152" w:author="Kelvin Ang" w:date="2014-11-09T13:01:00Z">
            <w:rPr/>
          </w:rPrChange>
        </w:rPr>
        <w:t>tearDown()</w:t>
      </w:r>
      <w:r w:rsidRPr="00E24F47">
        <w:rPr>
          <w:sz w:val="20"/>
          <w:rPrChange w:id="3153" w:author="Kelvin Ang" w:date="2014-11-09T13:01:00Z">
            <w:rPr/>
          </w:rPrChange>
        </w:rPr>
        <w:t xml:space="preserve"> </w:t>
      </w:r>
      <w:r w:rsidRPr="00B9366F">
        <w:t>to perform any cleaning up operations.</w:t>
      </w:r>
      <w:ins w:id="3154" w:author="Kelvin Ang" w:date="2014-11-09T13:26:00Z">
        <w:r w:rsidR="00670CB9">
          <w:t xml:space="preserve"> A code snippet is shown in </w:t>
        </w:r>
        <w:r w:rsidR="00670CB9" w:rsidRPr="00670CB9">
          <w:rPr>
            <w:b/>
            <w:rPrChange w:id="3155" w:author="Kelvin Ang" w:date="2014-11-09T13:26:00Z">
              <w:rPr/>
            </w:rPrChange>
          </w:rPr>
          <w:t>Figure 22</w:t>
        </w:r>
        <w:r w:rsidR="00670CB9">
          <w:t>.</w:t>
        </w:r>
      </w:ins>
      <w:del w:id="3156" w:author="Kelvin Ang" w:date="2014-11-09T13:03:00Z">
        <w:r w:rsidRPr="00B9366F" w:rsidDel="009505C5">
          <w:delText xml:space="preserve"> An example is shown below</w:delText>
        </w:r>
      </w:del>
      <w:del w:id="3157" w:author="Kelvin Ang" w:date="2014-11-09T13:02:00Z">
        <w:r w:rsidRPr="00B9366F" w:rsidDel="00EC1C43">
          <w:delText>:</w:delText>
        </w:r>
      </w:del>
    </w:p>
    <w:p w14:paraId="156A6858" w14:textId="5E170D89" w:rsidR="00E731A2" w:rsidRPr="00B9366F" w:rsidRDefault="00E731A2" w:rsidP="00E731A2">
      <w:pPr>
        <w:pStyle w:val="NoSpacing"/>
      </w:pPr>
    </w:p>
    <w:tbl>
      <w:tblPr>
        <w:tblStyle w:val="TableGrid"/>
        <w:tblW w:w="0" w:type="auto"/>
        <w:tblLook w:val="04A0" w:firstRow="1" w:lastRow="0" w:firstColumn="1" w:lastColumn="0" w:noHBand="0" w:noVBand="1"/>
      </w:tblPr>
      <w:tblGrid>
        <w:gridCol w:w="9350"/>
      </w:tblGrid>
      <w:tr w:rsidR="0092526E" w:rsidRPr="00B9366F" w14:paraId="404994F4" w14:textId="77777777" w:rsidTr="000F5FA9">
        <w:tc>
          <w:tcPr>
            <w:tcW w:w="9350" w:type="dxa"/>
          </w:tcPr>
          <w:p w14:paraId="2BA31B74" w14:textId="77777777" w:rsidR="00EC1C43" w:rsidRDefault="00EC1C43" w:rsidP="00EC1C43">
            <w:pPr>
              <w:autoSpaceDE w:val="0"/>
              <w:autoSpaceDN w:val="0"/>
              <w:adjustRightInd w:val="0"/>
              <w:spacing w:after="0" w:line="240" w:lineRule="auto"/>
              <w:rPr>
                <w:ins w:id="3158" w:author="Kelvin Ang" w:date="2014-11-09T13:01:00Z"/>
                <w:rFonts w:ascii="Consolas" w:hAnsi="Consolas" w:cs="Consolas"/>
                <w:sz w:val="20"/>
                <w:szCs w:val="20"/>
              </w:rPr>
            </w:pPr>
            <w:ins w:id="3159" w:author="Kelvin Ang" w:date="2014-11-09T13:01:00Z">
              <w:r>
                <w:rPr>
                  <w:rFonts w:ascii="Consolas" w:hAnsi="Consolas" w:cs="Consolas"/>
                  <w:color w:val="000000"/>
                  <w:sz w:val="20"/>
                  <w:szCs w:val="20"/>
                </w:rPr>
                <w:t xml:space="preserve">List&lt;Task&gt; </w:t>
              </w:r>
              <w:r>
                <w:rPr>
                  <w:rFonts w:ascii="Consolas" w:hAnsi="Consolas" w:cs="Consolas"/>
                  <w:color w:val="0000C0"/>
                  <w:sz w:val="20"/>
                  <w:szCs w:val="20"/>
                </w:rPr>
                <w:t>tasks</w:t>
              </w:r>
              <w:r>
                <w:rPr>
                  <w:rFonts w:ascii="Consolas" w:hAnsi="Consolas" w:cs="Consolas"/>
                  <w:color w:val="000000"/>
                  <w:sz w:val="20"/>
                  <w:szCs w:val="20"/>
                </w:rPr>
                <w:t>;</w:t>
              </w:r>
            </w:ins>
          </w:p>
          <w:p w14:paraId="2B61061C" w14:textId="70A5CE4A" w:rsidR="00EC1C43" w:rsidRDefault="00EC1C43" w:rsidP="00EC1C43">
            <w:pPr>
              <w:autoSpaceDE w:val="0"/>
              <w:autoSpaceDN w:val="0"/>
              <w:adjustRightInd w:val="0"/>
              <w:spacing w:after="0" w:line="240" w:lineRule="auto"/>
              <w:rPr>
                <w:ins w:id="3160" w:author="Kelvin Ang" w:date="2014-11-09T13:01:00Z"/>
                <w:rFonts w:ascii="Consolas" w:hAnsi="Consolas" w:cs="Consolas"/>
                <w:sz w:val="20"/>
                <w:szCs w:val="20"/>
              </w:rPr>
            </w:pPr>
            <w:ins w:id="3161" w:author="Kelvin Ang" w:date="2014-11-09T13:01:00Z">
              <w:r>
                <w:rPr>
                  <w:rFonts w:ascii="Consolas" w:hAnsi="Consolas" w:cs="Consolas"/>
                  <w:color w:val="000000"/>
                  <w:sz w:val="20"/>
                  <w:szCs w:val="20"/>
                </w:rPr>
                <w:t xml:space="preserve">TaskBuilder </w:t>
              </w:r>
              <w:r>
                <w:rPr>
                  <w:rFonts w:ascii="Consolas" w:hAnsi="Consolas" w:cs="Consolas"/>
                  <w:color w:val="0000C0"/>
                  <w:sz w:val="20"/>
                  <w:szCs w:val="20"/>
                </w:rPr>
                <w:t>taskBuilder</w:t>
              </w:r>
              <w:r>
                <w:rPr>
                  <w:rFonts w:ascii="Consolas" w:hAnsi="Consolas" w:cs="Consolas"/>
                  <w:color w:val="000000"/>
                  <w:sz w:val="20"/>
                  <w:szCs w:val="20"/>
                </w:rPr>
                <w:t>;</w:t>
              </w:r>
            </w:ins>
          </w:p>
          <w:p w14:paraId="44343943" w14:textId="23E7E4D8" w:rsidR="00EC1C43" w:rsidRDefault="00EC1C43" w:rsidP="00EC1C43">
            <w:pPr>
              <w:autoSpaceDE w:val="0"/>
              <w:autoSpaceDN w:val="0"/>
              <w:adjustRightInd w:val="0"/>
              <w:spacing w:after="0" w:line="240" w:lineRule="auto"/>
              <w:rPr>
                <w:ins w:id="3162" w:author="Kelvin Ang" w:date="2014-11-09T13:01:00Z"/>
                <w:rFonts w:ascii="Consolas" w:hAnsi="Consolas" w:cs="Consolas"/>
                <w:sz w:val="20"/>
                <w:szCs w:val="20"/>
              </w:rPr>
            </w:pPr>
            <w:ins w:id="3163" w:author="Kelvin Ang" w:date="2014-11-09T13:01:00Z">
              <w:r>
                <w:rPr>
                  <w:rFonts w:ascii="Consolas" w:hAnsi="Consolas" w:cs="Consolas"/>
                  <w:color w:val="000000"/>
                  <w:sz w:val="20"/>
                  <w:szCs w:val="20"/>
                </w:rPr>
                <w:t xml:space="preserve">ListProcessorActual </w:t>
              </w:r>
              <w:r>
                <w:rPr>
                  <w:rFonts w:ascii="Consolas" w:hAnsi="Consolas" w:cs="Consolas"/>
                  <w:color w:val="0000C0"/>
                  <w:sz w:val="20"/>
                  <w:szCs w:val="20"/>
                </w:rPr>
                <w:t>listProcessor</w:t>
              </w:r>
              <w:r>
                <w:rPr>
                  <w:rFonts w:ascii="Consolas" w:hAnsi="Consolas" w:cs="Consolas"/>
                  <w:color w:val="000000"/>
                  <w:sz w:val="20"/>
                  <w:szCs w:val="20"/>
                </w:rPr>
                <w:t>;</w:t>
              </w:r>
            </w:ins>
          </w:p>
          <w:p w14:paraId="2285980F" w14:textId="77777777" w:rsidR="00EC1C43" w:rsidRDefault="00EC1C43" w:rsidP="00EC1C43">
            <w:pPr>
              <w:autoSpaceDE w:val="0"/>
              <w:autoSpaceDN w:val="0"/>
              <w:adjustRightInd w:val="0"/>
              <w:spacing w:after="0" w:line="240" w:lineRule="auto"/>
              <w:rPr>
                <w:ins w:id="3164" w:author="Kelvin Ang" w:date="2014-11-09T13:01:00Z"/>
                <w:rFonts w:ascii="Consolas" w:hAnsi="Consolas" w:cs="Consolas"/>
                <w:sz w:val="20"/>
                <w:szCs w:val="20"/>
              </w:rPr>
            </w:pPr>
          </w:p>
          <w:p w14:paraId="7A272D52" w14:textId="124304F8" w:rsidR="00EC1C43" w:rsidRDefault="00EC1C43" w:rsidP="00EC1C43">
            <w:pPr>
              <w:autoSpaceDE w:val="0"/>
              <w:autoSpaceDN w:val="0"/>
              <w:adjustRightInd w:val="0"/>
              <w:spacing w:after="0" w:line="240" w:lineRule="auto"/>
              <w:rPr>
                <w:ins w:id="3165" w:author="Kelvin Ang" w:date="2014-11-09T13:01:00Z"/>
                <w:rFonts w:ascii="Consolas" w:hAnsi="Consolas" w:cs="Consolas"/>
                <w:sz w:val="20"/>
                <w:szCs w:val="20"/>
              </w:rPr>
            </w:pPr>
            <w:ins w:id="3166" w:author="Kelvin Ang" w:date="2014-11-09T13:01:00Z">
              <w:r>
                <w:rPr>
                  <w:rFonts w:ascii="Consolas" w:hAnsi="Consolas" w:cs="Consolas"/>
                  <w:color w:val="646464"/>
                  <w:sz w:val="20"/>
                  <w:szCs w:val="20"/>
                </w:rPr>
                <w:t>@Before</w:t>
              </w:r>
            </w:ins>
          </w:p>
          <w:p w14:paraId="4C0293A1" w14:textId="3022510C" w:rsidR="00EC1C43" w:rsidRDefault="00EC1C43" w:rsidP="00EC1C43">
            <w:pPr>
              <w:autoSpaceDE w:val="0"/>
              <w:autoSpaceDN w:val="0"/>
              <w:adjustRightInd w:val="0"/>
              <w:spacing w:after="0" w:line="240" w:lineRule="auto"/>
              <w:rPr>
                <w:ins w:id="3167" w:author="Kelvin Ang" w:date="2014-11-09T13:01:00Z"/>
                <w:rFonts w:ascii="Consolas" w:hAnsi="Consolas" w:cs="Consolas"/>
                <w:sz w:val="20"/>
                <w:szCs w:val="20"/>
              </w:rPr>
            </w:pPr>
            <w:ins w:id="3168"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19E6769C" w14:textId="2F8C009E" w:rsidR="00EC1C43" w:rsidRDefault="00EC1C43" w:rsidP="00EC1C43">
            <w:pPr>
              <w:autoSpaceDE w:val="0"/>
              <w:autoSpaceDN w:val="0"/>
              <w:adjustRightInd w:val="0"/>
              <w:spacing w:after="0" w:line="240" w:lineRule="auto"/>
              <w:rPr>
                <w:ins w:id="3169" w:author="Kelvin Ang" w:date="2014-11-09T13:01:00Z"/>
                <w:rFonts w:ascii="Consolas" w:hAnsi="Consolas" w:cs="Consolas"/>
                <w:sz w:val="20"/>
                <w:szCs w:val="20"/>
              </w:rPr>
            </w:pPr>
            <w:ins w:id="3170" w:author="Kelvin Ang" w:date="2014-11-09T13:01:00Z">
              <w:r>
                <w:rPr>
                  <w:rFonts w:ascii="Consolas" w:hAnsi="Consolas" w:cs="Consolas"/>
                  <w:color w:val="000000"/>
                  <w:sz w:val="20"/>
                  <w:szCs w:val="20"/>
                </w:rPr>
                <w:tab/>
              </w:r>
              <w:r>
                <w:rPr>
                  <w:rFonts w:ascii="Consolas" w:hAnsi="Consolas" w:cs="Consolas"/>
                  <w:color w:val="0000C0"/>
                  <w:sz w:val="20"/>
                  <w:szCs w:val="20"/>
                </w:rPr>
                <w:t>tasks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ArrayList&lt;Task&gt;();</w:t>
              </w:r>
            </w:ins>
          </w:p>
          <w:p w14:paraId="39610076" w14:textId="29007D46" w:rsidR="00EC1C43" w:rsidRDefault="00EC1C43" w:rsidP="00EC1C43">
            <w:pPr>
              <w:autoSpaceDE w:val="0"/>
              <w:autoSpaceDN w:val="0"/>
              <w:adjustRightInd w:val="0"/>
              <w:spacing w:after="0" w:line="240" w:lineRule="auto"/>
              <w:rPr>
                <w:ins w:id="3171" w:author="Kelvin Ang" w:date="2014-11-09T13:01:00Z"/>
                <w:rFonts w:ascii="Consolas" w:hAnsi="Consolas" w:cs="Consolas"/>
                <w:sz w:val="20"/>
                <w:szCs w:val="20"/>
              </w:rPr>
            </w:pPr>
            <w:ins w:id="3172" w:author="Kelvin Ang" w:date="2014-11-09T13:01:00Z">
              <w:r>
                <w:rPr>
                  <w:rFonts w:ascii="Consolas" w:hAnsi="Consolas" w:cs="Consolas"/>
                  <w:color w:val="000000"/>
                  <w:sz w:val="20"/>
                  <w:szCs w:val="20"/>
                </w:rPr>
                <w:tab/>
              </w:r>
              <w:r>
                <w:rPr>
                  <w:rFonts w:ascii="Consolas" w:hAnsi="Consolas" w:cs="Consolas"/>
                  <w:color w:val="0000C0"/>
                  <w:sz w:val="20"/>
                  <w:szCs w:val="20"/>
                </w:rPr>
                <w:t>taskBuilder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TaskBuilderAdvanced();</w:t>
              </w:r>
            </w:ins>
          </w:p>
          <w:p w14:paraId="595B74C6" w14:textId="12D2B209" w:rsidR="00EC1C43" w:rsidRDefault="00EC1C43" w:rsidP="00EC1C43">
            <w:pPr>
              <w:autoSpaceDE w:val="0"/>
              <w:autoSpaceDN w:val="0"/>
              <w:adjustRightInd w:val="0"/>
              <w:spacing w:after="0" w:line="240" w:lineRule="auto"/>
              <w:rPr>
                <w:ins w:id="3173" w:author="Kelvin Ang" w:date="2014-11-09T13:01:00Z"/>
                <w:rFonts w:ascii="Consolas" w:hAnsi="Consolas" w:cs="Consolas"/>
                <w:sz w:val="20"/>
                <w:szCs w:val="20"/>
              </w:rPr>
            </w:pPr>
            <w:ins w:id="3174" w:author="Kelvin Ang" w:date="2014-11-09T13:01:00Z">
              <w:r>
                <w:rPr>
                  <w:rFonts w:ascii="Consolas" w:hAnsi="Consolas" w:cs="Consolas"/>
                  <w:color w:val="000000"/>
                  <w:sz w:val="20"/>
                  <w:szCs w:val="20"/>
                </w:rPr>
                <w:tab/>
              </w:r>
              <w:r>
                <w:rPr>
                  <w:rFonts w:ascii="Consolas" w:hAnsi="Consolas" w:cs="Consolas"/>
                  <w:color w:val="0000C0"/>
                  <w:sz w:val="20"/>
                  <w:szCs w:val="20"/>
                </w:rPr>
                <w:t>listProcessor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ListProcessorActual();</w:t>
              </w:r>
            </w:ins>
          </w:p>
          <w:p w14:paraId="249BBBD4" w14:textId="3804C150" w:rsidR="00EC1C43" w:rsidRDefault="00EC1C43" w:rsidP="00EC1C43">
            <w:pPr>
              <w:autoSpaceDE w:val="0"/>
              <w:autoSpaceDN w:val="0"/>
              <w:adjustRightInd w:val="0"/>
              <w:spacing w:after="0" w:line="240" w:lineRule="auto"/>
              <w:rPr>
                <w:ins w:id="3175" w:author="Kelvin Ang" w:date="2014-11-09T13:01:00Z"/>
                <w:rFonts w:ascii="Consolas" w:hAnsi="Consolas" w:cs="Consolas"/>
                <w:sz w:val="20"/>
                <w:szCs w:val="20"/>
              </w:rPr>
            </w:pPr>
            <w:ins w:id="3176" w:author="Kelvin Ang" w:date="2014-11-09T13:01:00Z">
              <w:r>
                <w:rPr>
                  <w:rFonts w:ascii="Consolas" w:hAnsi="Consolas" w:cs="Consolas"/>
                  <w:color w:val="000000"/>
                  <w:sz w:val="20"/>
                  <w:szCs w:val="20"/>
                </w:rPr>
                <w:t>}</w:t>
              </w:r>
            </w:ins>
          </w:p>
          <w:p w14:paraId="36939658" w14:textId="77777777" w:rsidR="00EC1C43" w:rsidRDefault="00EC1C43" w:rsidP="00EC1C43">
            <w:pPr>
              <w:autoSpaceDE w:val="0"/>
              <w:autoSpaceDN w:val="0"/>
              <w:adjustRightInd w:val="0"/>
              <w:spacing w:after="0" w:line="240" w:lineRule="auto"/>
              <w:rPr>
                <w:ins w:id="3177" w:author="Kelvin Ang" w:date="2014-11-09T13:01:00Z"/>
                <w:rFonts w:ascii="Consolas" w:hAnsi="Consolas" w:cs="Consolas"/>
                <w:color w:val="646464"/>
                <w:sz w:val="20"/>
                <w:szCs w:val="20"/>
              </w:rPr>
            </w:pPr>
          </w:p>
          <w:p w14:paraId="53A7F933" w14:textId="686CF22D" w:rsidR="00EC1C43" w:rsidRDefault="00EC1C43" w:rsidP="00EC1C43">
            <w:pPr>
              <w:autoSpaceDE w:val="0"/>
              <w:autoSpaceDN w:val="0"/>
              <w:adjustRightInd w:val="0"/>
              <w:spacing w:after="0" w:line="240" w:lineRule="auto"/>
              <w:rPr>
                <w:ins w:id="3178" w:author="Kelvin Ang" w:date="2014-11-09T13:01:00Z"/>
                <w:rFonts w:ascii="Consolas" w:hAnsi="Consolas" w:cs="Consolas"/>
                <w:sz w:val="20"/>
                <w:szCs w:val="20"/>
              </w:rPr>
            </w:pPr>
            <w:ins w:id="3179" w:author="Kelvin Ang" w:date="2014-11-09T13:01:00Z">
              <w:r>
                <w:rPr>
                  <w:rFonts w:ascii="Consolas" w:hAnsi="Consolas" w:cs="Consolas"/>
                  <w:color w:val="646464"/>
                  <w:sz w:val="20"/>
                  <w:szCs w:val="20"/>
                </w:rPr>
                <w:t>@After</w:t>
              </w:r>
            </w:ins>
          </w:p>
          <w:p w14:paraId="6E0FF550" w14:textId="451241A3" w:rsidR="00EC1C43" w:rsidRDefault="00EC1C43" w:rsidP="00EC1C43">
            <w:pPr>
              <w:autoSpaceDE w:val="0"/>
              <w:autoSpaceDN w:val="0"/>
              <w:adjustRightInd w:val="0"/>
              <w:spacing w:after="0" w:line="240" w:lineRule="auto"/>
              <w:rPr>
                <w:ins w:id="3180" w:author="Kelvin Ang" w:date="2014-11-09T13:01:00Z"/>
                <w:rFonts w:ascii="Consolas" w:hAnsi="Consolas" w:cs="Consolas"/>
                <w:sz w:val="20"/>
                <w:szCs w:val="20"/>
              </w:rPr>
            </w:pPr>
            <w:ins w:id="3181"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ins>
          </w:p>
          <w:p w14:paraId="7542EB74" w14:textId="1CBC5E6D" w:rsidR="00EC1C43" w:rsidRDefault="00EC1C43" w:rsidP="00EC1C43">
            <w:pPr>
              <w:autoSpaceDE w:val="0"/>
              <w:autoSpaceDN w:val="0"/>
              <w:adjustRightInd w:val="0"/>
              <w:spacing w:after="0" w:line="240" w:lineRule="auto"/>
              <w:rPr>
                <w:ins w:id="3182" w:author="Kelvin Ang" w:date="2014-11-09T13:01:00Z"/>
                <w:rFonts w:ascii="Consolas" w:hAnsi="Consolas" w:cs="Consolas"/>
                <w:sz w:val="20"/>
                <w:szCs w:val="20"/>
              </w:rPr>
            </w:pPr>
            <w:ins w:id="3183" w:author="Kelvin Ang" w:date="2014-11-09T13:01:00Z">
              <w:r>
                <w:rPr>
                  <w:rFonts w:ascii="Consolas" w:hAnsi="Consolas" w:cs="Consolas"/>
                  <w:color w:val="000000"/>
                  <w:sz w:val="20"/>
                  <w:szCs w:val="20"/>
                </w:rPr>
                <w:tab/>
                <w:t>BlackBox.</w:t>
              </w:r>
              <w:r>
                <w:rPr>
                  <w:rFonts w:ascii="Consolas" w:hAnsi="Consolas" w:cs="Consolas"/>
                  <w:i/>
                  <w:iCs/>
                  <w:color w:val="000000"/>
                  <w:sz w:val="20"/>
                  <w:szCs w:val="20"/>
                </w:rPr>
                <w:t>getInstance</w:t>
              </w:r>
              <w:r>
                <w:rPr>
                  <w:rFonts w:ascii="Consolas" w:hAnsi="Consolas" w:cs="Consolas"/>
                  <w:color w:val="000000"/>
                  <w:sz w:val="20"/>
                  <w:szCs w:val="20"/>
                </w:rPr>
                <w:t>().close();</w:t>
              </w:r>
            </w:ins>
          </w:p>
          <w:p w14:paraId="234FC8D6" w14:textId="017F31ED" w:rsidR="00EC1C43" w:rsidRDefault="00EC1C43" w:rsidP="00EC1C43">
            <w:pPr>
              <w:autoSpaceDE w:val="0"/>
              <w:autoSpaceDN w:val="0"/>
              <w:adjustRightInd w:val="0"/>
              <w:spacing w:after="0" w:line="240" w:lineRule="auto"/>
              <w:rPr>
                <w:ins w:id="3184" w:author="Kelvin Ang" w:date="2014-11-09T13:01:00Z"/>
                <w:rFonts w:ascii="Consolas" w:hAnsi="Consolas" w:cs="Consolas"/>
                <w:sz w:val="20"/>
                <w:szCs w:val="20"/>
              </w:rPr>
            </w:pPr>
            <w:ins w:id="3185" w:author="Kelvin Ang" w:date="2014-11-09T13:01:00Z">
              <w:r>
                <w:rPr>
                  <w:rFonts w:ascii="Consolas" w:hAnsi="Consolas" w:cs="Consolas"/>
                  <w:color w:val="000000"/>
                  <w:sz w:val="20"/>
                  <w:szCs w:val="20"/>
                  <w:highlight w:val="lightGray"/>
                </w:rPr>
                <w:t>}</w:t>
              </w:r>
            </w:ins>
          </w:p>
          <w:p w14:paraId="46D891C8" w14:textId="77777777" w:rsidR="00EC1C43" w:rsidRDefault="00EC1C43" w:rsidP="00EC1C43">
            <w:pPr>
              <w:autoSpaceDE w:val="0"/>
              <w:autoSpaceDN w:val="0"/>
              <w:adjustRightInd w:val="0"/>
              <w:spacing w:after="0" w:line="240" w:lineRule="auto"/>
              <w:rPr>
                <w:ins w:id="3186" w:author="Kelvin Ang" w:date="2014-11-09T13:01:00Z"/>
                <w:rFonts w:ascii="Consolas" w:hAnsi="Consolas" w:cs="Consolas"/>
                <w:sz w:val="20"/>
                <w:szCs w:val="20"/>
              </w:rPr>
            </w:pPr>
          </w:p>
          <w:p w14:paraId="7D5D8FE7" w14:textId="56FB7A52" w:rsidR="00EC1C43" w:rsidRDefault="00EC1C43" w:rsidP="00EC1C43">
            <w:pPr>
              <w:autoSpaceDE w:val="0"/>
              <w:autoSpaceDN w:val="0"/>
              <w:adjustRightInd w:val="0"/>
              <w:spacing w:after="0" w:line="240" w:lineRule="auto"/>
              <w:rPr>
                <w:ins w:id="3187" w:author="Kelvin Ang" w:date="2014-11-09T13:01:00Z"/>
                <w:rFonts w:ascii="Consolas" w:hAnsi="Consolas" w:cs="Consolas"/>
                <w:sz w:val="20"/>
                <w:szCs w:val="20"/>
              </w:rPr>
            </w:pPr>
            <w:ins w:id="3188" w:author="Kelvin Ang" w:date="2014-11-09T13:01:00Z">
              <w:r>
                <w:rPr>
                  <w:rFonts w:ascii="Consolas" w:hAnsi="Consolas" w:cs="Consolas"/>
                  <w:color w:val="3F7F5F"/>
                  <w:sz w:val="20"/>
                  <w:szCs w:val="20"/>
                </w:rPr>
                <w:t>/* This is a boundary case for the case 'empty list' partition */</w:t>
              </w:r>
            </w:ins>
          </w:p>
          <w:p w14:paraId="0966807D" w14:textId="08907927" w:rsidR="00EC1C43" w:rsidRDefault="00EC1C43" w:rsidP="00EC1C43">
            <w:pPr>
              <w:autoSpaceDE w:val="0"/>
              <w:autoSpaceDN w:val="0"/>
              <w:adjustRightInd w:val="0"/>
              <w:spacing w:after="0" w:line="240" w:lineRule="auto"/>
              <w:rPr>
                <w:ins w:id="3189" w:author="Kelvin Ang" w:date="2014-11-09T13:01:00Z"/>
                <w:rFonts w:ascii="Consolas" w:hAnsi="Consolas" w:cs="Consolas"/>
                <w:sz w:val="20"/>
                <w:szCs w:val="20"/>
              </w:rPr>
            </w:pPr>
            <w:ins w:id="3190" w:author="Kelvin Ang" w:date="2014-11-09T13:01:00Z">
              <w:r>
                <w:rPr>
                  <w:rFonts w:ascii="Consolas" w:hAnsi="Consolas" w:cs="Consolas"/>
                  <w:color w:val="646464"/>
                  <w:sz w:val="20"/>
                  <w:szCs w:val="20"/>
                </w:rPr>
                <w:t>@Test</w:t>
              </w:r>
            </w:ins>
          </w:p>
          <w:p w14:paraId="3C5C00B8" w14:textId="29848D15" w:rsidR="00EC1C43" w:rsidRDefault="00EC1C43" w:rsidP="00EC1C43">
            <w:pPr>
              <w:autoSpaceDE w:val="0"/>
              <w:autoSpaceDN w:val="0"/>
              <w:adjustRightInd w:val="0"/>
              <w:spacing w:after="0" w:line="240" w:lineRule="auto"/>
              <w:rPr>
                <w:ins w:id="3191" w:author="Kelvin Ang" w:date="2014-11-09T13:01:00Z"/>
                <w:rFonts w:ascii="Consolas" w:hAnsi="Consolas" w:cs="Consolas"/>
                <w:sz w:val="20"/>
                <w:szCs w:val="20"/>
              </w:rPr>
            </w:pPr>
            <w:ins w:id="3192" w:author="Kelvin Ang" w:date="2014-11-09T13:01: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testSearchByHashtag() {</w:t>
              </w:r>
            </w:ins>
          </w:p>
          <w:p w14:paraId="30946D5C" w14:textId="5D253625" w:rsidR="00EC1C43" w:rsidRDefault="00EC1C43" w:rsidP="00EC1C43">
            <w:pPr>
              <w:autoSpaceDE w:val="0"/>
              <w:autoSpaceDN w:val="0"/>
              <w:adjustRightInd w:val="0"/>
              <w:spacing w:after="0" w:line="240" w:lineRule="auto"/>
              <w:rPr>
                <w:ins w:id="3193" w:author="Kelvin Ang" w:date="2014-11-09T13:01:00Z"/>
                <w:rFonts w:ascii="Consolas" w:hAnsi="Consolas" w:cs="Consolas"/>
                <w:sz w:val="20"/>
                <w:szCs w:val="20"/>
              </w:rPr>
            </w:pPr>
            <w:ins w:id="3194" w:author="Kelvin Ang" w:date="2014-11-09T13:01:00Z">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0000C0"/>
                  <w:sz w:val="20"/>
                  <w:szCs w:val="20"/>
                </w:rPr>
                <w:t>listProcessor</w:t>
              </w:r>
              <w:r>
                <w:rPr>
                  <w:rFonts w:ascii="Consolas" w:hAnsi="Consolas" w:cs="Consolas"/>
                  <w:color w:val="000000"/>
                  <w:sz w:val="20"/>
                  <w:szCs w:val="20"/>
                </w:rPr>
                <w:t>.searchByHashtag(</w:t>
              </w:r>
              <w:r>
                <w:rPr>
                  <w:rFonts w:ascii="Consolas" w:hAnsi="Consolas" w:cs="Consolas"/>
                  <w:color w:val="0000C0"/>
                  <w:sz w:val="20"/>
                  <w:szCs w:val="20"/>
                </w:rPr>
                <w:t>tasks</w:t>
              </w:r>
              <w:r>
                <w:rPr>
                  <w:rFonts w:ascii="Consolas" w:hAnsi="Consolas" w:cs="Consolas"/>
                  <w:color w:val="000000"/>
                  <w:sz w:val="20"/>
                  <w:szCs w:val="20"/>
                </w:rPr>
                <w:t xml:space="preserve">, </w:t>
              </w:r>
              <w:r>
                <w:rPr>
                  <w:rFonts w:ascii="Consolas" w:hAnsi="Consolas" w:cs="Consolas"/>
                  <w:color w:val="2A00FF"/>
                  <w:sz w:val="20"/>
                  <w:szCs w:val="20"/>
                </w:rPr>
                <w:t>"boss"</w:t>
              </w:r>
              <w:r>
                <w:rPr>
                  <w:rFonts w:ascii="Consolas" w:hAnsi="Consolas" w:cs="Consolas"/>
                  <w:color w:val="000000"/>
                  <w:sz w:val="20"/>
                  <w:szCs w:val="20"/>
                </w:rPr>
                <w:t>).size(), 0);</w:t>
              </w:r>
            </w:ins>
          </w:p>
          <w:p w14:paraId="356F331D" w14:textId="779B0946" w:rsidR="00E731A2" w:rsidRPr="00B9366F" w:rsidDel="00EC1C43" w:rsidRDefault="00EC1C43" w:rsidP="00EC1C43">
            <w:pPr>
              <w:autoSpaceDE w:val="0"/>
              <w:autoSpaceDN w:val="0"/>
              <w:adjustRightInd w:val="0"/>
              <w:spacing w:after="0" w:line="240" w:lineRule="auto"/>
              <w:rPr>
                <w:del w:id="3195" w:author="Kelvin Ang" w:date="2014-11-09T13:01:00Z"/>
                <w:rFonts w:ascii="Consolas" w:hAnsi="Consolas" w:cs="Consolas"/>
              </w:rPr>
            </w:pPr>
            <w:ins w:id="3196" w:author="Kelvin Ang" w:date="2014-11-09T13:01:00Z">
              <w:r>
                <w:rPr>
                  <w:rFonts w:ascii="Consolas" w:hAnsi="Consolas" w:cs="Consolas"/>
                  <w:color w:val="000000"/>
                  <w:sz w:val="20"/>
                  <w:szCs w:val="20"/>
                </w:rPr>
                <w:t>}</w:t>
              </w:r>
            </w:ins>
            <w:del w:id="3197" w:author="Kelvin Ang" w:date="2014-11-09T13:01:00Z">
              <w:r w:rsidR="00E731A2" w:rsidRPr="00B9366F" w:rsidDel="00EC1C43">
                <w:rPr>
                  <w:rFonts w:ascii="Consolas" w:hAnsi="Consolas" w:cs="Consolas"/>
                  <w:color w:val="000000"/>
                  <w:highlight w:val="lightGray"/>
                </w:rPr>
                <w:delText>TaskBuilder</w:delText>
              </w:r>
              <w:r w:rsidR="00E731A2" w:rsidRPr="00B9366F" w:rsidDel="00EC1C43">
                <w:rPr>
                  <w:rFonts w:ascii="Consolas" w:hAnsi="Consolas" w:cs="Consolas"/>
                  <w:color w:val="000000"/>
                </w:rPr>
                <w:delText xml:space="preserve"> </w:delText>
              </w:r>
              <w:r w:rsidR="00E731A2" w:rsidRPr="00B9366F" w:rsidDel="00EC1C43">
                <w:rPr>
                  <w:rFonts w:ascii="Consolas" w:hAnsi="Consolas" w:cs="Consolas"/>
                  <w:color w:val="0000C0"/>
                </w:rPr>
                <w:delText>taskBuilder</w:delText>
              </w:r>
              <w:r w:rsidR="00E731A2" w:rsidRPr="00B9366F" w:rsidDel="00EC1C43">
                <w:rPr>
                  <w:rFonts w:ascii="Consolas" w:hAnsi="Consolas" w:cs="Consolas"/>
                  <w:color w:val="000000"/>
                </w:rPr>
                <w:delText>;</w:delText>
              </w:r>
            </w:del>
          </w:p>
          <w:p w14:paraId="0608A872" w14:textId="660B465D" w:rsidR="00E731A2" w:rsidRPr="00B9366F" w:rsidDel="00EC1C43" w:rsidRDefault="00E731A2" w:rsidP="00E731A2">
            <w:pPr>
              <w:autoSpaceDE w:val="0"/>
              <w:autoSpaceDN w:val="0"/>
              <w:adjustRightInd w:val="0"/>
              <w:spacing w:after="0" w:line="240" w:lineRule="auto"/>
              <w:rPr>
                <w:del w:id="3198" w:author="Kelvin Ang" w:date="2014-11-09T13:01:00Z"/>
                <w:rFonts w:ascii="Consolas" w:hAnsi="Consolas" w:cs="Consolas"/>
              </w:rPr>
            </w:pPr>
            <w:del w:id="3199" w:author="Kelvin Ang" w:date="2014-11-09T13:01:00Z">
              <w:r w:rsidRPr="00B9366F" w:rsidDel="00EC1C43">
                <w:rPr>
                  <w:rFonts w:ascii="Consolas" w:hAnsi="Consolas" w:cs="Consolas"/>
                  <w:color w:val="646464"/>
                </w:rPr>
                <w:delText>@Before</w:delText>
              </w:r>
            </w:del>
          </w:p>
          <w:p w14:paraId="1532C6C7" w14:textId="2DD6D67C" w:rsidR="00E731A2" w:rsidRPr="00B9366F" w:rsidDel="00EC1C43" w:rsidRDefault="00E731A2" w:rsidP="00E731A2">
            <w:pPr>
              <w:autoSpaceDE w:val="0"/>
              <w:autoSpaceDN w:val="0"/>
              <w:adjustRightInd w:val="0"/>
              <w:spacing w:after="0" w:line="240" w:lineRule="auto"/>
              <w:rPr>
                <w:del w:id="3200" w:author="Kelvin Ang" w:date="2014-11-09T13:01:00Z"/>
                <w:rFonts w:ascii="Consolas" w:hAnsi="Consolas" w:cs="Consolas"/>
                <w:color w:val="000000"/>
              </w:rPr>
            </w:pPr>
            <w:del w:id="3201"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setUp()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58007DF5" w14:textId="52FDF21A" w:rsidR="00E731A2" w:rsidRPr="00B9366F" w:rsidDel="00EC1C43" w:rsidRDefault="00E731A2" w:rsidP="00E731A2">
            <w:pPr>
              <w:autoSpaceDE w:val="0"/>
              <w:autoSpaceDN w:val="0"/>
              <w:adjustRightInd w:val="0"/>
              <w:spacing w:after="0" w:line="240" w:lineRule="auto"/>
              <w:rPr>
                <w:del w:id="3202" w:author="Kelvin Ang" w:date="2014-11-09T13:01:00Z"/>
                <w:rFonts w:ascii="Consolas" w:hAnsi="Consolas" w:cs="Consolas"/>
              </w:rPr>
            </w:pPr>
            <w:del w:id="3203" w:author="Kelvin Ang" w:date="2014-11-09T13:01:00Z">
              <w:r w:rsidRPr="00B9366F" w:rsidDel="00EC1C43">
                <w:rPr>
                  <w:rFonts w:ascii="Consolas" w:hAnsi="Consolas" w:cs="Consolas"/>
                  <w:color w:val="000000"/>
                </w:rPr>
                <w:tab/>
              </w:r>
              <w:r w:rsidRPr="00B9366F" w:rsidDel="00EC1C43">
                <w:rPr>
                  <w:rFonts w:ascii="Consolas" w:hAnsi="Consolas" w:cs="Consolas"/>
                  <w:color w:val="0000C0"/>
                </w:rPr>
                <w:delText>taskBuilder</w:delText>
              </w:r>
              <w:r w:rsidRPr="00B9366F" w:rsidDel="00EC1C43">
                <w:rPr>
                  <w:rFonts w:ascii="Consolas" w:hAnsi="Consolas" w:cs="Consolas"/>
                  <w:color w:val="000000"/>
                </w:rPr>
                <w:delText xml:space="preserve"> = </w:delText>
              </w:r>
              <w:r w:rsidRPr="00B9366F" w:rsidDel="00EC1C43">
                <w:rPr>
                  <w:rFonts w:ascii="Consolas" w:hAnsi="Consolas" w:cs="Consolas"/>
                  <w:b/>
                  <w:bCs/>
                  <w:color w:val="7F0055"/>
                </w:rPr>
                <w:delText>new</w:delText>
              </w:r>
              <w:r w:rsidRPr="00B9366F" w:rsidDel="00EC1C43">
                <w:rPr>
                  <w:rFonts w:ascii="Consolas" w:hAnsi="Consolas" w:cs="Consolas"/>
                  <w:color w:val="000000"/>
                </w:rPr>
                <w:delText xml:space="preserve"> TaskBuilderAdvanced();</w:delText>
              </w:r>
            </w:del>
          </w:p>
          <w:p w14:paraId="25ED0CA7" w14:textId="20465F2D" w:rsidR="00E731A2" w:rsidRPr="00B9366F" w:rsidDel="00EC1C43" w:rsidRDefault="00E731A2" w:rsidP="00E731A2">
            <w:pPr>
              <w:autoSpaceDE w:val="0"/>
              <w:autoSpaceDN w:val="0"/>
              <w:adjustRightInd w:val="0"/>
              <w:spacing w:after="0" w:line="240" w:lineRule="auto"/>
              <w:rPr>
                <w:del w:id="3204" w:author="Kelvin Ang" w:date="2014-11-09T13:01:00Z"/>
                <w:rFonts w:ascii="Consolas" w:hAnsi="Consolas" w:cs="Consolas"/>
              </w:rPr>
            </w:pPr>
            <w:del w:id="3205" w:author="Kelvin Ang" w:date="2014-11-09T13:01:00Z">
              <w:r w:rsidRPr="00B9366F" w:rsidDel="00EC1C43">
                <w:rPr>
                  <w:rFonts w:ascii="Consolas" w:hAnsi="Consolas" w:cs="Consolas"/>
                  <w:color w:val="000000"/>
                </w:rPr>
                <w:delText>}</w:delText>
              </w:r>
            </w:del>
          </w:p>
          <w:p w14:paraId="120B24AF" w14:textId="0248FE9A" w:rsidR="00E731A2" w:rsidRPr="00B9366F" w:rsidDel="00EC1C43" w:rsidRDefault="00E731A2" w:rsidP="00E731A2">
            <w:pPr>
              <w:autoSpaceDE w:val="0"/>
              <w:autoSpaceDN w:val="0"/>
              <w:adjustRightInd w:val="0"/>
              <w:spacing w:after="0" w:line="240" w:lineRule="auto"/>
              <w:rPr>
                <w:del w:id="3206" w:author="Kelvin Ang" w:date="2014-11-09T13:01:00Z"/>
                <w:rFonts w:ascii="Consolas" w:hAnsi="Consolas" w:cs="Consolas"/>
              </w:rPr>
            </w:pPr>
            <w:del w:id="3207" w:author="Kelvin Ang" w:date="2014-11-09T13:01:00Z">
              <w:r w:rsidRPr="00B9366F" w:rsidDel="00EC1C43">
                <w:rPr>
                  <w:rFonts w:ascii="Consolas" w:hAnsi="Consolas" w:cs="Consolas"/>
                  <w:color w:val="646464"/>
                </w:rPr>
                <w:delText>@After</w:delText>
              </w:r>
            </w:del>
          </w:p>
          <w:p w14:paraId="508B0206" w14:textId="4126E3BD" w:rsidR="00E731A2" w:rsidRPr="00B9366F" w:rsidDel="00EC1C43" w:rsidRDefault="00E731A2" w:rsidP="00E731A2">
            <w:pPr>
              <w:autoSpaceDE w:val="0"/>
              <w:autoSpaceDN w:val="0"/>
              <w:adjustRightInd w:val="0"/>
              <w:spacing w:after="0" w:line="240" w:lineRule="auto"/>
              <w:rPr>
                <w:del w:id="3208" w:author="Kelvin Ang" w:date="2014-11-09T13:01:00Z"/>
                <w:rFonts w:ascii="Consolas" w:hAnsi="Consolas" w:cs="Consolas"/>
              </w:rPr>
            </w:pPr>
            <w:del w:id="3209"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tearDown() </w:delText>
              </w:r>
              <w:r w:rsidRPr="00B9366F" w:rsidDel="00EC1C43">
                <w:rPr>
                  <w:rFonts w:ascii="Consolas" w:hAnsi="Consolas" w:cs="Consolas"/>
                  <w:b/>
                  <w:bCs/>
                  <w:color w:val="7F0055"/>
                </w:rPr>
                <w:delText>throws</w:delText>
              </w:r>
              <w:r w:rsidRPr="00B9366F" w:rsidDel="00EC1C43">
                <w:rPr>
                  <w:rFonts w:ascii="Consolas" w:hAnsi="Consolas" w:cs="Consolas"/>
                  <w:color w:val="000000"/>
                </w:rPr>
                <w:delText xml:space="preserve"> Exception {</w:delText>
              </w:r>
            </w:del>
          </w:p>
          <w:p w14:paraId="7FD97FB6" w14:textId="4D3B3403" w:rsidR="00E731A2" w:rsidRPr="00B9366F" w:rsidDel="00EC1C43" w:rsidRDefault="00E731A2" w:rsidP="00E731A2">
            <w:pPr>
              <w:autoSpaceDE w:val="0"/>
              <w:autoSpaceDN w:val="0"/>
              <w:adjustRightInd w:val="0"/>
              <w:spacing w:after="0" w:line="240" w:lineRule="auto"/>
              <w:rPr>
                <w:del w:id="3210" w:author="Kelvin Ang" w:date="2014-11-09T13:01:00Z"/>
                <w:rFonts w:ascii="Consolas" w:hAnsi="Consolas" w:cs="Consolas"/>
              </w:rPr>
            </w:pPr>
            <w:del w:id="3211" w:author="Kelvin Ang" w:date="2014-11-09T13:01:00Z">
              <w:r w:rsidRPr="00B9366F" w:rsidDel="00EC1C43">
                <w:rPr>
                  <w:rFonts w:ascii="Consolas" w:hAnsi="Consolas" w:cs="Consolas"/>
                  <w:color w:val="000000"/>
                </w:rPr>
                <w:delText>}</w:delText>
              </w:r>
            </w:del>
          </w:p>
          <w:p w14:paraId="560559A9" w14:textId="0CD98FE3" w:rsidR="00E731A2" w:rsidRPr="00B9366F" w:rsidDel="00EC1C43" w:rsidRDefault="00E731A2" w:rsidP="00E731A2">
            <w:pPr>
              <w:autoSpaceDE w:val="0"/>
              <w:autoSpaceDN w:val="0"/>
              <w:adjustRightInd w:val="0"/>
              <w:spacing w:after="0" w:line="240" w:lineRule="auto"/>
              <w:rPr>
                <w:del w:id="3212" w:author="Kelvin Ang" w:date="2014-11-09T13:01:00Z"/>
                <w:rFonts w:ascii="Consolas" w:hAnsi="Consolas" w:cs="Consolas"/>
              </w:rPr>
            </w:pPr>
            <w:del w:id="3213" w:author="Kelvin Ang" w:date="2014-11-09T13:01:00Z">
              <w:r w:rsidRPr="00B9366F" w:rsidDel="00EC1C43">
                <w:rPr>
                  <w:rFonts w:ascii="Consolas" w:hAnsi="Consolas" w:cs="Consolas"/>
                  <w:color w:val="3F7F5F"/>
                </w:rPr>
                <w:delText>// Test for basic date recognition.</w:delText>
              </w:r>
            </w:del>
          </w:p>
          <w:p w14:paraId="264D7BA4" w14:textId="5152EA3D" w:rsidR="00E731A2" w:rsidRPr="00B9366F" w:rsidDel="00EC1C43" w:rsidRDefault="00E731A2" w:rsidP="00E731A2">
            <w:pPr>
              <w:autoSpaceDE w:val="0"/>
              <w:autoSpaceDN w:val="0"/>
              <w:adjustRightInd w:val="0"/>
              <w:spacing w:after="0" w:line="240" w:lineRule="auto"/>
              <w:rPr>
                <w:del w:id="3214" w:author="Kelvin Ang" w:date="2014-11-09T13:01:00Z"/>
                <w:rFonts w:ascii="Consolas" w:hAnsi="Consolas" w:cs="Consolas"/>
              </w:rPr>
            </w:pPr>
            <w:del w:id="3215" w:author="Kelvin Ang" w:date="2014-11-09T13:01:00Z">
              <w:r w:rsidRPr="00B9366F" w:rsidDel="00EC1C43">
                <w:rPr>
                  <w:rFonts w:ascii="Consolas" w:hAnsi="Consolas" w:cs="Consolas"/>
                  <w:color w:val="646464"/>
                </w:rPr>
                <w:delText>@Test</w:delText>
              </w:r>
            </w:del>
          </w:p>
          <w:p w14:paraId="058D14DA" w14:textId="68F2E60D" w:rsidR="00E731A2" w:rsidRPr="00B9366F" w:rsidDel="00EC1C43" w:rsidRDefault="00E731A2" w:rsidP="00E731A2">
            <w:pPr>
              <w:autoSpaceDE w:val="0"/>
              <w:autoSpaceDN w:val="0"/>
              <w:adjustRightInd w:val="0"/>
              <w:spacing w:after="0" w:line="240" w:lineRule="auto"/>
              <w:rPr>
                <w:del w:id="3216" w:author="Kelvin Ang" w:date="2014-11-09T13:01:00Z"/>
                <w:rFonts w:ascii="Consolas" w:hAnsi="Consolas" w:cs="Consolas"/>
              </w:rPr>
            </w:pPr>
            <w:del w:id="3217" w:author="Kelvin Ang" w:date="2014-11-09T13:01:00Z">
              <w:r w:rsidRPr="00B9366F" w:rsidDel="00EC1C43">
                <w:rPr>
                  <w:rFonts w:ascii="Consolas" w:hAnsi="Consolas" w:cs="Consolas"/>
                  <w:b/>
                  <w:bCs/>
                  <w:color w:val="7F0055"/>
                </w:rPr>
                <w:delText>public</w:delText>
              </w:r>
              <w:r w:rsidRPr="00B9366F" w:rsidDel="00EC1C43">
                <w:rPr>
                  <w:rFonts w:ascii="Consolas" w:hAnsi="Consolas" w:cs="Consolas"/>
                  <w:color w:val="000000"/>
                </w:rPr>
                <w:delText xml:space="preserve"> </w:delText>
              </w:r>
              <w:r w:rsidRPr="00B9366F" w:rsidDel="00EC1C43">
                <w:rPr>
                  <w:rFonts w:ascii="Consolas" w:hAnsi="Consolas" w:cs="Consolas"/>
                  <w:b/>
                  <w:bCs/>
                  <w:color w:val="7F0055"/>
                </w:rPr>
                <w:delText>void</w:delText>
              </w:r>
              <w:r w:rsidRPr="00B9366F" w:rsidDel="00EC1C43">
                <w:rPr>
                  <w:rFonts w:ascii="Consolas" w:hAnsi="Consolas" w:cs="Consolas"/>
                  <w:color w:val="000000"/>
                </w:rPr>
                <w:delText xml:space="preserve"> tc1() {</w:delText>
              </w:r>
            </w:del>
          </w:p>
          <w:p w14:paraId="1065B39C" w14:textId="280D7BE0" w:rsidR="00E731A2" w:rsidRPr="00B9366F" w:rsidDel="00EC1C43" w:rsidRDefault="00E731A2" w:rsidP="00E731A2">
            <w:pPr>
              <w:autoSpaceDE w:val="0"/>
              <w:autoSpaceDN w:val="0"/>
              <w:adjustRightInd w:val="0"/>
              <w:spacing w:after="0" w:line="240" w:lineRule="auto"/>
              <w:rPr>
                <w:del w:id="3218" w:author="Kelvin Ang" w:date="2014-11-09T13:01:00Z"/>
                <w:rFonts w:ascii="Consolas" w:hAnsi="Consolas" w:cs="Consolas"/>
              </w:rPr>
            </w:pPr>
            <w:del w:id="3219" w:author="Kelvin Ang" w:date="2014-11-09T13:01:00Z">
              <w:r w:rsidRPr="00B9366F" w:rsidDel="00EC1C43">
                <w:rPr>
                  <w:rFonts w:ascii="Consolas" w:hAnsi="Consolas" w:cs="Consolas"/>
                  <w:color w:val="000000"/>
                </w:rPr>
                <w:tab/>
                <w:delText xml:space="preserve">Task </w:delText>
              </w:r>
              <w:r w:rsidRPr="00B9366F" w:rsidDel="00EC1C43">
                <w:rPr>
                  <w:rFonts w:ascii="Consolas" w:hAnsi="Consolas" w:cs="Consolas"/>
                  <w:color w:val="6A3E3E"/>
                </w:rPr>
                <w:delText>task</w:delText>
              </w:r>
              <w:r w:rsidRPr="00B9366F" w:rsidDel="00EC1C43">
                <w:rPr>
                  <w:rFonts w:ascii="Consolas" w:hAnsi="Consolas" w:cs="Consolas"/>
                  <w:color w:val="000000"/>
                </w:rPr>
                <w:delText xml:space="preserve"> = </w:delText>
              </w:r>
              <w:r w:rsidRPr="00B9366F" w:rsidDel="00EC1C43">
                <w:rPr>
                  <w:rFonts w:ascii="Consolas" w:hAnsi="Consolas" w:cs="Consolas"/>
                  <w:color w:val="0000C0"/>
                </w:rPr>
                <w:delText>taskBuilder</w:delText>
              </w:r>
              <w:r w:rsidRPr="00B9366F" w:rsidDel="00EC1C43">
                <w:rPr>
                  <w:rFonts w:ascii="Consolas" w:hAnsi="Consolas" w:cs="Consolas"/>
                  <w:color w:val="000000"/>
                </w:rPr>
                <w:delText>.createTask(</w:delText>
              </w:r>
              <w:r w:rsidRPr="00B9366F" w:rsidDel="00EC1C43">
                <w:rPr>
                  <w:rFonts w:ascii="Consolas" w:hAnsi="Consolas" w:cs="Consolas"/>
                  <w:color w:val="2A00FF"/>
                </w:rPr>
                <w:delText>"Meet boss 21 Jun 10:05am"</w:delText>
              </w:r>
              <w:r w:rsidRPr="00B9366F" w:rsidDel="00EC1C43">
                <w:rPr>
                  <w:rFonts w:ascii="Consolas" w:hAnsi="Consolas" w:cs="Consolas"/>
                  <w:color w:val="000000"/>
                </w:rPr>
                <w:delText>);</w:delText>
              </w:r>
            </w:del>
          </w:p>
          <w:p w14:paraId="28A814EE" w14:textId="70EF9E95" w:rsidR="00E731A2" w:rsidRPr="00B9366F" w:rsidDel="00EC1C43" w:rsidRDefault="00E731A2" w:rsidP="00E731A2">
            <w:pPr>
              <w:autoSpaceDE w:val="0"/>
              <w:autoSpaceDN w:val="0"/>
              <w:adjustRightInd w:val="0"/>
              <w:spacing w:after="0" w:line="240" w:lineRule="auto"/>
              <w:rPr>
                <w:del w:id="3220" w:author="Kelvin Ang" w:date="2014-11-09T13:01:00Z"/>
                <w:rFonts w:ascii="Consolas" w:hAnsi="Consolas" w:cs="Consolas"/>
              </w:rPr>
            </w:pPr>
            <w:del w:id="3221" w:author="Kelvin Ang" w:date="2014-11-09T13:01:00Z">
              <w:r w:rsidRPr="00B9366F" w:rsidDel="00EC1C43">
                <w:rPr>
                  <w:rFonts w:ascii="Consolas" w:hAnsi="Consolas" w:cs="Consolas"/>
                  <w:color w:val="000000"/>
                </w:rPr>
                <w:tab/>
              </w:r>
              <w:r w:rsidRPr="00B9366F" w:rsidDel="00EC1C43">
                <w:rPr>
                  <w:rFonts w:ascii="Consolas" w:hAnsi="Consolas" w:cs="Consolas"/>
                  <w:i/>
                  <w:iCs/>
                  <w:color w:val="000000"/>
                </w:rPr>
                <w:delText>assertEquals</w:delText>
              </w:r>
              <w:r w:rsidRPr="00B9366F" w:rsidDel="00EC1C43">
                <w:rPr>
                  <w:rFonts w:ascii="Consolas" w:hAnsi="Consolas" w:cs="Consolas"/>
                  <w:color w:val="000000"/>
                </w:rPr>
                <w:delText>(</w:delText>
              </w:r>
              <w:r w:rsidRPr="00B9366F" w:rsidDel="00EC1C43">
                <w:rPr>
                  <w:rFonts w:ascii="Consolas" w:hAnsi="Consolas" w:cs="Consolas"/>
                  <w:color w:val="2A00FF"/>
                </w:rPr>
                <w:delText>"Meet boss on 21 Jun 10:05AM"</w:delText>
              </w:r>
              <w:r w:rsidRPr="00B9366F" w:rsidDel="00EC1C43">
                <w:rPr>
                  <w:rFonts w:ascii="Consolas" w:hAnsi="Consolas" w:cs="Consolas"/>
                  <w:color w:val="000000"/>
                </w:rPr>
                <w:delText xml:space="preserve">, </w:delText>
              </w:r>
              <w:r w:rsidRPr="00B9366F" w:rsidDel="00EC1C43">
                <w:rPr>
                  <w:rFonts w:ascii="Consolas" w:hAnsi="Consolas" w:cs="Consolas"/>
                  <w:color w:val="6A3E3E"/>
                </w:rPr>
                <w:delText>task</w:delText>
              </w:r>
              <w:r w:rsidRPr="00B9366F" w:rsidDel="00EC1C43">
                <w:rPr>
                  <w:rFonts w:ascii="Consolas" w:hAnsi="Consolas" w:cs="Consolas"/>
                  <w:color w:val="000000"/>
                </w:rPr>
                <w:delText>.getDescriptionEdit());</w:delText>
              </w:r>
            </w:del>
          </w:p>
          <w:p w14:paraId="43481B3C" w14:textId="33A3BD54" w:rsidR="0092526E" w:rsidRPr="00E731A2" w:rsidRDefault="00E731A2">
            <w:pPr>
              <w:keepNext/>
              <w:spacing w:after="0" w:line="240" w:lineRule="auto"/>
              <w:rPr>
                <w:rFonts w:ascii="Consolas" w:hAnsi="Consolas" w:cs="Consolas"/>
                <w:color w:val="000000"/>
              </w:rPr>
              <w:pPrChange w:id="3222" w:author="Kelvin Ang" w:date="2014-11-09T13:03:00Z">
                <w:pPr>
                  <w:spacing w:after="0" w:line="240" w:lineRule="auto"/>
                </w:pPr>
              </w:pPrChange>
            </w:pPr>
            <w:del w:id="3223" w:author="Kelvin Ang" w:date="2014-11-09T13:01:00Z">
              <w:r w:rsidRPr="00B9366F" w:rsidDel="00EC1C43">
                <w:rPr>
                  <w:rFonts w:ascii="Consolas" w:hAnsi="Consolas" w:cs="Consolas"/>
                  <w:color w:val="000000"/>
                </w:rPr>
                <w:delText>}</w:delText>
              </w:r>
            </w:del>
          </w:p>
        </w:tc>
      </w:tr>
    </w:tbl>
    <w:p w14:paraId="73641BE9" w14:textId="2D774266" w:rsidR="009505C5" w:rsidRDefault="009505C5">
      <w:pPr>
        <w:pStyle w:val="Caption"/>
        <w:jc w:val="center"/>
        <w:rPr>
          <w:ins w:id="3224" w:author="Kelvin Ang" w:date="2014-11-09T13:03:00Z"/>
        </w:rPr>
        <w:pPrChange w:id="3225" w:author="Kelvin Ang" w:date="2014-11-09T13:03:00Z">
          <w:pPr>
            <w:pStyle w:val="Caption"/>
          </w:pPr>
        </w:pPrChange>
      </w:pPr>
      <w:ins w:id="3226" w:author="Kelvin Ang" w:date="2014-11-09T13:03:00Z">
        <w:r>
          <w:br/>
          <w:t xml:space="preserve">Figure </w:t>
        </w:r>
        <w:r>
          <w:fldChar w:fldCharType="begin"/>
        </w:r>
        <w:r>
          <w:instrText xml:space="preserve"> SEQ Figure \* ARABIC </w:instrText>
        </w:r>
      </w:ins>
      <w:r>
        <w:fldChar w:fldCharType="separate"/>
      </w:r>
      <w:ins w:id="3227" w:author="Kelvin Ang" w:date="2014-11-09T13:35:00Z">
        <w:r w:rsidR="0096059F">
          <w:rPr>
            <w:noProof/>
          </w:rPr>
          <w:t>22</w:t>
        </w:r>
      </w:ins>
      <w:ins w:id="3228" w:author="Kelvin Ang" w:date="2014-11-09T13:03:00Z">
        <w:r>
          <w:fldChar w:fldCharType="end"/>
        </w:r>
        <w:r>
          <w:t xml:space="preserve"> - Test Case Code Snippet</w:t>
        </w:r>
      </w:ins>
    </w:p>
    <w:p w14:paraId="6E194AD5" w14:textId="1565D48A" w:rsidR="00181269" w:rsidRDefault="0092526E" w:rsidP="0092526E">
      <w:pPr>
        <w:rPr>
          <w:ins w:id="3229" w:author="Kelvin Ang" w:date="2014-11-09T13:04:00Z"/>
        </w:rPr>
      </w:pPr>
      <w:r w:rsidRPr="00B9366F">
        <w:t>You can write test cases as shown in the above code.</w:t>
      </w:r>
      <w:ins w:id="3230" w:author="Kelvin Ang" w:date="2014-11-09T13:04:00Z">
        <w:r w:rsidR="00181269">
          <w:t xml:space="preserve"> Remember to write comments for your test cases to specify its purpose and partitions as shown whenever possible.</w:t>
        </w:r>
      </w:ins>
    </w:p>
    <w:p w14:paraId="61E42B68" w14:textId="5B58C556" w:rsidR="0092526E" w:rsidRPr="00B9366F" w:rsidRDefault="0092526E" w:rsidP="0092526E">
      <w:del w:id="3231" w:author="Kelvin Ang" w:date="2014-11-09T13:04:00Z">
        <w:r w:rsidRPr="00B9366F" w:rsidDel="00181269">
          <w:delText xml:space="preserve"> </w:delText>
        </w:r>
      </w:del>
      <w:r w:rsidRPr="00B9366F">
        <w:t>When using TDD, remember to create the smallest test case possible, and pass each test case using the simplest code. You can create additional test cases simply by prefixing them with the @Test directive.</w:t>
      </w:r>
    </w:p>
    <w:p w14:paraId="09621BA9" w14:textId="5BFDCB76" w:rsidR="0092526E" w:rsidRPr="00B9366F" w:rsidRDefault="0092526E" w:rsidP="0092526E">
      <w:del w:id="3232" w:author="Kelvin Ang" w:date="2014-11-09T13:05:00Z">
        <w:r w:rsidRPr="00B9366F" w:rsidDel="001C3FCD">
          <w:delText xml:space="preserve">Simply </w:delText>
        </w:r>
      </w:del>
      <w:ins w:id="3233" w:author="Kelvin Ang" w:date="2014-11-09T13:05:00Z">
        <w:r w:rsidR="001C3FCD">
          <w:t>When you are done, simply</w:t>
        </w:r>
        <w:r w:rsidR="001C3FCD" w:rsidRPr="00B9366F">
          <w:t xml:space="preserve"> </w:t>
        </w:r>
      </w:ins>
      <w:r w:rsidRPr="00B9366F">
        <w:t>right</w:t>
      </w:r>
      <w:ins w:id="3234" w:author="Kelvin Ang" w:date="2014-11-09T13:05:00Z">
        <w:r w:rsidR="001C3FCD">
          <w:t>-</w:t>
        </w:r>
      </w:ins>
      <w:del w:id="3235" w:author="Kelvin Ang" w:date="2014-11-09T13:05:00Z">
        <w:r w:rsidRPr="00B9366F" w:rsidDel="001C3FCD">
          <w:delText xml:space="preserve"> </w:delText>
        </w:r>
      </w:del>
      <w:r w:rsidRPr="00B9366F">
        <w:t xml:space="preserve">click the test case and select </w:t>
      </w:r>
      <w:r w:rsidRPr="00B9366F">
        <w:rPr>
          <w:b/>
        </w:rPr>
        <w:t>Run as &gt; JUnit Test</w:t>
      </w:r>
      <w:r w:rsidRPr="00B9366F">
        <w:t xml:space="preserve"> to run the test</w:t>
      </w:r>
      <w:ins w:id="3236" w:author="Kelvin Ang" w:date="2014-11-09T13:35:00Z">
        <w:r w:rsidR="0096059F">
          <w:t xml:space="preserve"> as shown in </w:t>
        </w:r>
        <w:r w:rsidR="0096059F" w:rsidRPr="0096059F">
          <w:rPr>
            <w:b/>
            <w:rPrChange w:id="3237" w:author="Kelvin Ang" w:date="2014-11-09T13:35:00Z">
              <w:rPr/>
            </w:rPrChange>
          </w:rPr>
          <w:t>Figure 23</w:t>
        </w:r>
      </w:ins>
      <w:r w:rsidRPr="00B9366F">
        <w:t>.</w:t>
      </w:r>
    </w:p>
    <w:p w14:paraId="13CBE4EF" w14:textId="77777777" w:rsidR="0092526E" w:rsidRPr="00667E20" w:rsidRDefault="0092526E" w:rsidP="0092526E">
      <w:pPr>
        <w:keepNext/>
        <w:rPr>
          <w:sz w:val="32"/>
          <w:szCs w:val="32"/>
        </w:rPr>
      </w:pPr>
      <w:r w:rsidRPr="00667E20">
        <w:rPr>
          <w:noProof/>
          <w:sz w:val="32"/>
          <w:szCs w:val="32"/>
          <w:lang w:val="en-SG" w:eastAsia="en-SG"/>
        </w:rPr>
        <w:drawing>
          <wp:inline distT="0" distB="0" distL="0" distR="0" wp14:anchorId="76774F3D" wp14:editId="5A27DB08">
            <wp:extent cx="5938520" cy="1592580"/>
            <wp:effectExtent l="0" t="0" r="5080" b="7620"/>
            <wp:docPr id="42" name="Picture 42" descr="C:\Users\Kelvin\Documents\Developer's Guide\Running th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Kelvin\Documents\Developer's Guide\Running the Test Cas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8520" cy="1592580"/>
                    </a:xfrm>
                    <a:prstGeom prst="rect">
                      <a:avLst/>
                    </a:prstGeom>
                    <a:noFill/>
                    <a:ln>
                      <a:noFill/>
                    </a:ln>
                  </pic:spPr>
                </pic:pic>
              </a:graphicData>
            </a:graphic>
          </wp:inline>
        </w:drawing>
      </w:r>
    </w:p>
    <w:p w14:paraId="3AD0AA92" w14:textId="1D0A7F5B" w:rsidR="009A7E98" w:rsidRDefault="0092526E" w:rsidP="00E731A2">
      <w:pPr>
        <w:pStyle w:val="Caption"/>
        <w:jc w:val="center"/>
        <w:rPr>
          <w:ins w:id="3238" w:author="Kelvin" w:date="2014-11-10T19:10:00Z"/>
          <w:noProof/>
        </w:rPr>
      </w:pPr>
      <w:r w:rsidRPr="00B9366F">
        <w:t xml:space="preserve">Figure </w:t>
      </w:r>
      <w:fldSimple w:instr=" SEQ Figure \* ARABIC ">
        <w:ins w:id="3239" w:author="Kelvin Ang" w:date="2014-11-09T13:35:00Z">
          <w:r w:rsidR="0059080E">
            <w:rPr>
              <w:noProof/>
            </w:rPr>
            <w:t>23</w:t>
          </w:r>
        </w:ins>
        <w:del w:id="3240" w:author="Kelvin Ang" w:date="2014-11-09T13:26:00Z">
          <w:r w:rsidDel="00670CB9">
            <w:rPr>
              <w:noProof/>
            </w:rPr>
            <w:delText>24</w:delText>
          </w:r>
        </w:del>
      </w:fldSimple>
      <w:r w:rsidRPr="00B9366F">
        <w:t xml:space="preserve"> – Running the</w:t>
      </w:r>
      <w:r w:rsidR="00E731A2">
        <w:rPr>
          <w:noProof/>
        </w:rPr>
        <w:t xml:space="preserve"> JUnit Test</w:t>
      </w:r>
    </w:p>
    <w:p w14:paraId="36C49329" w14:textId="77777777" w:rsidR="009A7E98" w:rsidRDefault="009A7E98">
      <w:pPr>
        <w:rPr>
          <w:ins w:id="3241" w:author="Kelvin" w:date="2014-11-10T19:10:00Z"/>
          <w:b/>
          <w:bCs/>
          <w:noProof/>
          <w:color w:val="1F497D" w:themeColor="text2"/>
        </w:rPr>
      </w:pPr>
      <w:ins w:id="3242" w:author="Kelvin" w:date="2014-11-10T19:10:00Z">
        <w:r>
          <w:rPr>
            <w:noProof/>
          </w:rPr>
          <w:br w:type="page"/>
        </w:r>
      </w:ins>
    </w:p>
    <w:p w14:paraId="43A7F262" w14:textId="61514F65" w:rsidR="00290D58" w:rsidDel="009A7E98" w:rsidRDefault="005A6019">
      <w:pPr>
        <w:pStyle w:val="Heading1"/>
        <w:rPr>
          <w:del w:id="3243" w:author="Kelvin" w:date="2014-11-10T19:11:00Z"/>
          <w:noProof/>
        </w:rPr>
        <w:pPrChange w:id="3244" w:author="Kelvin" w:date="2014-11-10T19:11:00Z">
          <w:pPr>
            <w:pStyle w:val="Caption"/>
            <w:jc w:val="center"/>
          </w:pPr>
        </w:pPrChange>
      </w:pPr>
      <w:bookmarkStart w:id="3245" w:name="_Toc403415123"/>
      <w:ins w:id="3246" w:author="Kelvin" w:date="2014-11-10T19:11:00Z">
        <w:r>
          <w:rPr>
            <w:noProof/>
            <w:sz w:val="144"/>
            <w:szCs w:val="144"/>
            <w:rPrChange w:id="3247" w:author="Kelvin" w:date="2014-11-10T19:11:00Z">
              <w:rPr>
                <w:noProof/>
                <w:sz w:val="144"/>
                <w:szCs w:val="144"/>
              </w:rPr>
            </w:rPrChange>
          </w:rPr>
          <w:lastRenderedPageBreak/>
          <w:t>5</w:t>
        </w:r>
        <w:r w:rsidR="009A7E98">
          <w:rPr>
            <w:noProof/>
          </w:rPr>
          <w:t>. Upcoming Developments</w:t>
        </w:r>
      </w:ins>
      <w:bookmarkEnd w:id="3245"/>
    </w:p>
    <w:p w14:paraId="68FF20AB" w14:textId="2B2E85E9" w:rsidR="009A7E98" w:rsidRDefault="009A7E98">
      <w:pPr>
        <w:pStyle w:val="Heading1"/>
        <w:rPr>
          <w:ins w:id="3248" w:author="Kelvin" w:date="2014-11-10T19:11:00Z"/>
        </w:rPr>
        <w:pPrChange w:id="3249" w:author="Kelvin" w:date="2014-11-10T19:11:00Z">
          <w:pPr>
            <w:pStyle w:val="Heading2"/>
          </w:pPr>
        </w:pPrChange>
      </w:pPr>
    </w:p>
    <w:tbl>
      <w:tblPr>
        <w:tblStyle w:val="GridTable4-Accent51"/>
        <w:tblW w:w="0" w:type="auto"/>
        <w:tblLook w:val="04A0" w:firstRow="1" w:lastRow="0" w:firstColumn="1" w:lastColumn="0" w:noHBand="0" w:noVBand="1"/>
      </w:tblPr>
      <w:tblGrid>
        <w:gridCol w:w="3078"/>
        <w:gridCol w:w="6498"/>
      </w:tblGrid>
      <w:tr w:rsidR="009A7E98" w:rsidRPr="009C73CF" w14:paraId="63F15644" w14:textId="77777777" w:rsidTr="00947A4B">
        <w:trPr>
          <w:cnfStyle w:val="100000000000" w:firstRow="1" w:lastRow="0" w:firstColumn="0" w:lastColumn="0" w:oddVBand="0" w:evenVBand="0" w:oddHBand="0" w:evenHBand="0" w:firstRowFirstColumn="0" w:firstRowLastColumn="0" w:lastRowFirstColumn="0" w:lastRowLastColumn="0"/>
          <w:ins w:id="3250"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E952DAB" w14:textId="77777777" w:rsidR="009A7E98" w:rsidRDefault="009A7E98" w:rsidP="00947A4B">
            <w:pPr>
              <w:rPr>
                <w:ins w:id="3251" w:author="Kelvin" w:date="2014-11-10T19:11:00Z"/>
              </w:rPr>
            </w:pPr>
            <w:ins w:id="3252" w:author="Kelvin" w:date="2014-11-10T19:11:00Z">
              <w:r>
                <w:t>Feature</w:t>
              </w:r>
            </w:ins>
          </w:p>
        </w:tc>
        <w:tc>
          <w:tcPr>
            <w:tcW w:w="6498" w:type="dxa"/>
          </w:tcPr>
          <w:p w14:paraId="5C05C206" w14:textId="77777777" w:rsidR="009A7E98" w:rsidRPr="009C73CF" w:rsidRDefault="009A7E98" w:rsidP="00947A4B">
            <w:pPr>
              <w:cnfStyle w:val="100000000000" w:firstRow="1" w:lastRow="0" w:firstColumn="0" w:lastColumn="0" w:oddVBand="0" w:evenVBand="0" w:oddHBand="0" w:evenHBand="0" w:firstRowFirstColumn="0" w:firstRowLastColumn="0" w:lastRowFirstColumn="0" w:lastRowLastColumn="0"/>
              <w:rPr>
                <w:ins w:id="3253" w:author="Kelvin" w:date="2014-11-10T19:11:00Z"/>
              </w:rPr>
            </w:pPr>
            <w:ins w:id="3254" w:author="Kelvin" w:date="2014-11-10T19:11:00Z">
              <w:r>
                <w:t>Description</w:t>
              </w:r>
            </w:ins>
          </w:p>
        </w:tc>
      </w:tr>
      <w:tr w:rsidR="009A7E98" w14:paraId="28B86224" w14:textId="77777777" w:rsidTr="00947A4B">
        <w:trPr>
          <w:cnfStyle w:val="000000100000" w:firstRow="0" w:lastRow="0" w:firstColumn="0" w:lastColumn="0" w:oddVBand="0" w:evenVBand="0" w:oddHBand="1" w:evenHBand="0" w:firstRowFirstColumn="0" w:firstRowLastColumn="0" w:lastRowFirstColumn="0" w:lastRowLastColumn="0"/>
          <w:ins w:id="325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3C8752BC" w14:textId="77777777" w:rsidR="009A7E98" w:rsidRDefault="009A7E98" w:rsidP="00947A4B">
            <w:pPr>
              <w:rPr>
                <w:ins w:id="3256" w:author="Kelvin" w:date="2014-11-10T19:11:00Z"/>
              </w:rPr>
            </w:pPr>
            <w:ins w:id="3257" w:author="Kelvin" w:date="2014-11-10T19:11:00Z">
              <w:r w:rsidRPr="00B45ECD">
                <w:rPr>
                  <w:u w:val="single"/>
                </w:rPr>
                <w:t>Abstraction-Occurrence Pattern</w:t>
              </w:r>
              <w:r>
                <w:t xml:space="preserve"> in </w:t>
              </w:r>
              <w:r w:rsidRPr="00B45ECD">
                <w:rPr>
                  <w:i/>
                </w:rPr>
                <w:t>Task</w:t>
              </w:r>
            </w:ins>
          </w:p>
        </w:tc>
        <w:tc>
          <w:tcPr>
            <w:tcW w:w="6498" w:type="dxa"/>
          </w:tcPr>
          <w:p w14:paraId="2E7DBC95" w14:textId="4E3994F0" w:rsidR="009A7E98" w:rsidRDefault="009A7E98">
            <w:pPr>
              <w:cnfStyle w:val="000000100000" w:firstRow="0" w:lastRow="0" w:firstColumn="0" w:lastColumn="0" w:oddVBand="0" w:evenVBand="0" w:oddHBand="1" w:evenHBand="0" w:firstRowFirstColumn="0" w:firstRowLastColumn="0" w:lastRowFirstColumn="0" w:lastRowLastColumn="0"/>
              <w:rPr>
                <w:ins w:id="3258" w:author="Kelvin" w:date="2014-11-10T19:11:00Z"/>
              </w:rPr>
            </w:pPr>
            <w:ins w:id="3259" w:author="Kelvin" w:date="2014-11-10T19:11:00Z">
              <w:r>
                <w:t xml:space="preserve">Able to handle multiple dates better by abstracting </w:t>
              </w:r>
              <w:r w:rsidRPr="00B45ECD">
                <w:rPr>
                  <w:i/>
                </w:rPr>
                <w:t>Tasks</w:t>
              </w:r>
              <w:r>
                <w:t xml:space="preserve"> and </w:t>
              </w:r>
            </w:ins>
            <w:ins w:id="3260" w:author="Kelvin" w:date="2014-11-10T19:24:00Z">
              <w:r w:rsidR="00E96B2C">
                <w:t xml:space="preserve">its associated </w:t>
              </w:r>
            </w:ins>
            <w:ins w:id="3261" w:author="Kelvin" w:date="2014-11-10T19:11:00Z">
              <w:r>
                <w:t>date</w:t>
              </w:r>
            </w:ins>
            <w:ins w:id="3262" w:author="Kelvin" w:date="2014-11-10T19:24:00Z">
              <w:r w:rsidR="00E96B2C">
                <w:t xml:space="preserve">s </w:t>
              </w:r>
            </w:ins>
            <w:ins w:id="3263" w:author="Kelvin" w:date="2014-11-10T19:11:00Z">
              <w:r>
                <w:t xml:space="preserve">using the </w:t>
              </w:r>
              <w:r w:rsidRPr="00B45ECD">
                <w:rPr>
                  <w:u w:val="single"/>
                </w:rPr>
                <w:t>Abstraction-Occurrence Pattern</w:t>
              </w:r>
              <w:r>
                <w:t>.</w:t>
              </w:r>
            </w:ins>
          </w:p>
        </w:tc>
      </w:tr>
      <w:tr w:rsidR="009A7E98" w14:paraId="4FADBCF7" w14:textId="77777777" w:rsidTr="00947A4B">
        <w:trPr>
          <w:ins w:id="3264"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4499D9E4" w14:textId="77777777" w:rsidR="009A7E98" w:rsidRDefault="009A7E98" w:rsidP="00947A4B">
            <w:pPr>
              <w:rPr>
                <w:ins w:id="3265" w:author="Kelvin" w:date="2014-11-10T19:11:00Z"/>
              </w:rPr>
            </w:pPr>
            <w:ins w:id="3266" w:author="Kelvin" w:date="2014-11-10T19:11:00Z">
              <w:r>
                <w:t>Color Themes</w:t>
              </w:r>
              <w:r w:rsidDel="00FE28FA">
                <w:t xml:space="preserve"> </w:t>
              </w:r>
            </w:ins>
          </w:p>
        </w:tc>
        <w:tc>
          <w:tcPr>
            <w:tcW w:w="6498" w:type="dxa"/>
          </w:tcPr>
          <w:p w14:paraId="5D48DF5C" w14:textId="77777777" w:rsidR="009A7E98" w:rsidRDefault="009A7E98" w:rsidP="00947A4B">
            <w:pPr>
              <w:cnfStyle w:val="000000000000" w:firstRow="0" w:lastRow="0" w:firstColumn="0" w:lastColumn="0" w:oddVBand="0" w:evenVBand="0" w:oddHBand="0" w:evenHBand="0" w:firstRowFirstColumn="0" w:firstRowLastColumn="0" w:lastRowFirstColumn="0" w:lastRowLastColumn="0"/>
              <w:rPr>
                <w:ins w:id="3267" w:author="Kelvin" w:date="2014-11-10T19:11:00Z"/>
              </w:rPr>
            </w:pPr>
            <w:ins w:id="3268" w:author="Kelvin" w:date="2014-11-10T19:11:00Z">
              <w:r>
                <w:t xml:space="preserve">Able to switch to various color themes in </w:t>
              </w:r>
              <w:r w:rsidRPr="00B45ECD">
                <w:rPr>
                  <w:i/>
                </w:rPr>
                <w:t>GUI</w:t>
              </w:r>
              <w:r>
                <w:t>.</w:t>
              </w:r>
            </w:ins>
          </w:p>
        </w:tc>
      </w:tr>
      <w:tr w:rsidR="009A7E98" w14:paraId="2301C059" w14:textId="77777777" w:rsidTr="00947A4B">
        <w:trPr>
          <w:cnfStyle w:val="000000100000" w:firstRow="0" w:lastRow="0" w:firstColumn="0" w:lastColumn="0" w:oddVBand="0" w:evenVBand="0" w:oddHBand="1" w:evenHBand="0" w:firstRowFirstColumn="0" w:firstRowLastColumn="0" w:lastRowFirstColumn="0" w:lastRowLastColumn="0"/>
          <w:ins w:id="3269"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573722D3" w14:textId="77777777" w:rsidR="009A7E98" w:rsidRDefault="009A7E98" w:rsidP="00947A4B">
            <w:pPr>
              <w:rPr>
                <w:ins w:id="3270" w:author="Kelvin" w:date="2014-11-10T19:11:00Z"/>
              </w:rPr>
            </w:pPr>
            <w:ins w:id="3271" w:author="Kelvin" w:date="2014-11-10T19:11:00Z">
              <w:r>
                <w:t>Custom Parser</w:t>
              </w:r>
            </w:ins>
          </w:p>
        </w:tc>
        <w:tc>
          <w:tcPr>
            <w:tcW w:w="6498" w:type="dxa"/>
          </w:tcPr>
          <w:p w14:paraId="793FE359" w14:textId="123DD6C1" w:rsidR="009A7E98" w:rsidRDefault="009A7E98">
            <w:pPr>
              <w:cnfStyle w:val="000000100000" w:firstRow="0" w:lastRow="0" w:firstColumn="0" w:lastColumn="0" w:oddVBand="0" w:evenVBand="0" w:oddHBand="1" w:evenHBand="0" w:firstRowFirstColumn="0" w:firstRowLastColumn="0" w:lastRowFirstColumn="0" w:lastRowLastColumn="0"/>
              <w:rPr>
                <w:ins w:id="3272" w:author="Kelvin" w:date="2014-11-10T19:11:00Z"/>
              </w:rPr>
            </w:pPr>
            <w:ins w:id="3273" w:author="Kelvin" w:date="2014-11-10T19:11:00Z">
              <w:r>
                <w:t xml:space="preserve">Able to parse and recognize date and time formats without relying on </w:t>
              </w:r>
            </w:ins>
            <w:ins w:id="3274" w:author="Kelvin" w:date="2014-11-10T19:25:00Z">
              <w:r w:rsidR="00E96B2C">
                <w:t xml:space="preserve">third-party </w:t>
              </w:r>
            </w:ins>
            <w:ins w:id="3275" w:author="Kelvin" w:date="2014-11-10T19:11:00Z">
              <w:r>
                <w:t>libraries.</w:t>
              </w:r>
            </w:ins>
          </w:p>
        </w:tc>
      </w:tr>
      <w:tr w:rsidR="009A7E98" w14:paraId="6B838D7A" w14:textId="77777777" w:rsidTr="00947A4B">
        <w:trPr>
          <w:ins w:id="3276"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53CE948" w14:textId="77777777" w:rsidR="009A7E98" w:rsidRDefault="009A7E98" w:rsidP="00947A4B">
            <w:pPr>
              <w:rPr>
                <w:ins w:id="3277" w:author="Kelvin" w:date="2014-11-10T19:11:00Z"/>
              </w:rPr>
            </w:pPr>
            <w:ins w:id="3278" w:author="Kelvin" w:date="2014-11-10T19:11:00Z">
              <w:r>
                <w:t>Google Calendar Integration</w:t>
              </w:r>
            </w:ins>
          </w:p>
        </w:tc>
        <w:tc>
          <w:tcPr>
            <w:tcW w:w="6498" w:type="dxa"/>
          </w:tcPr>
          <w:p w14:paraId="5CCE258E" w14:textId="7E6E1653" w:rsidR="009A7E98" w:rsidRDefault="009A7E98">
            <w:pPr>
              <w:cnfStyle w:val="000000000000" w:firstRow="0" w:lastRow="0" w:firstColumn="0" w:lastColumn="0" w:oddVBand="0" w:evenVBand="0" w:oddHBand="0" w:evenHBand="0" w:firstRowFirstColumn="0" w:firstRowLastColumn="0" w:lastRowFirstColumn="0" w:lastRowLastColumn="0"/>
              <w:rPr>
                <w:ins w:id="3279" w:author="Kelvin" w:date="2014-11-10T19:11:00Z"/>
              </w:rPr>
            </w:pPr>
            <w:ins w:id="3280" w:author="Kelvin" w:date="2014-11-10T19:11:00Z">
              <w:r>
                <w:t xml:space="preserve">Able to </w:t>
              </w:r>
              <w:r w:rsidR="00EB1F8E">
                <w:t>log</w:t>
              </w:r>
              <w:r w:rsidR="00282047">
                <w:t xml:space="preserve">in and synchronize </w:t>
              </w:r>
              <w:r w:rsidR="00282047" w:rsidRPr="00282047">
                <w:rPr>
                  <w:i/>
                  <w:rPrChange w:id="3281" w:author="Kelvin" w:date="2014-11-10T19:25:00Z">
                    <w:rPr/>
                  </w:rPrChange>
                </w:rPr>
                <w:t>Tasks</w:t>
              </w:r>
              <w:r w:rsidR="00282047">
                <w:t xml:space="preserve"> with the user</w:t>
              </w:r>
            </w:ins>
            <w:ins w:id="3282" w:author="Kelvin" w:date="2014-11-10T19:25:00Z">
              <w:r w:rsidR="00282047">
                <w:t>’s Google account</w:t>
              </w:r>
            </w:ins>
            <w:ins w:id="3283" w:author="Kelvin" w:date="2014-11-10T19:11:00Z">
              <w:r>
                <w:t>.</w:t>
              </w:r>
            </w:ins>
          </w:p>
        </w:tc>
      </w:tr>
      <w:tr w:rsidR="009A7E98" w14:paraId="2C4E9259" w14:textId="77777777" w:rsidTr="00947A4B">
        <w:trPr>
          <w:cnfStyle w:val="000000100000" w:firstRow="0" w:lastRow="0" w:firstColumn="0" w:lastColumn="0" w:oddVBand="0" w:evenVBand="0" w:oddHBand="1" w:evenHBand="0" w:firstRowFirstColumn="0" w:firstRowLastColumn="0" w:lastRowFirstColumn="0" w:lastRowLastColumn="0"/>
          <w:ins w:id="3284"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30D779CE" w14:textId="77777777" w:rsidR="009A7E98" w:rsidRDefault="009A7E98" w:rsidP="00947A4B">
            <w:pPr>
              <w:rPr>
                <w:ins w:id="3285" w:author="Kelvin" w:date="2014-11-10T19:11:00Z"/>
              </w:rPr>
            </w:pPr>
            <w:ins w:id="3286" w:author="Kelvin" w:date="2014-11-10T19:11:00Z">
              <w:r>
                <w:t>Instant Overlap Notification</w:t>
              </w:r>
            </w:ins>
          </w:p>
        </w:tc>
        <w:tc>
          <w:tcPr>
            <w:tcW w:w="6498" w:type="dxa"/>
          </w:tcPr>
          <w:p w14:paraId="5568B0AC" w14:textId="77777777" w:rsidR="009A7E98" w:rsidRDefault="009A7E98" w:rsidP="00947A4B">
            <w:pPr>
              <w:cnfStyle w:val="000000100000" w:firstRow="0" w:lastRow="0" w:firstColumn="0" w:lastColumn="0" w:oddVBand="0" w:evenVBand="0" w:oddHBand="1" w:evenHBand="0" w:firstRowFirstColumn="0" w:firstRowLastColumn="0" w:lastRowFirstColumn="0" w:lastRowLastColumn="0"/>
              <w:rPr>
                <w:ins w:id="3287" w:author="Kelvin" w:date="2014-11-10T19:11:00Z"/>
              </w:rPr>
            </w:pPr>
            <w:ins w:id="3288" w:author="Kelvin" w:date="2014-11-10T19:11:00Z">
              <w:r>
                <w:t>Able to display overlaps immediately during Live Task Preview.</w:t>
              </w:r>
            </w:ins>
          </w:p>
        </w:tc>
      </w:tr>
      <w:tr w:rsidR="009A7E98" w14:paraId="45EC5AB2" w14:textId="77777777" w:rsidTr="00947A4B">
        <w:trPr>
          <w:ins w:id="3289"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5D512E55" w14:textId="77777777" w:rsidR="009A7E98" w:rsidRDefault="009A7E98" w:rsidP="00947A4B">
            <w:pPr>
              <w:rPr>
                <w:ins w:id="3290" w:author="Kelvin" w:date="2014-11-10T19:11:00Z"/>
              </w:rPr>
            </w:pPr>
            <w:ins w:id="3291" w:author="Kelvin" w:date="2014-11-10T19:11:00Z">
              <w:r>
                <w:t>Reminder System</w:t>
              </w:r>
            </w:ins>
          </w:p>
        </w:tc>
        <w:tc>
          <w:tcPr>
            <w:tcW w:w="6498" w:type="dxa"/>
          </w:tcPr>
          <w:p w14:paraId="0E6B5018" w14:textId="77777777" w:rsidR="009A7E98" w:rsidRDefault="009A7E98" w:rsidP="00947A4B">
            <w:pPr>
              <w:cnfStyle w:val="000000000000" w:firstRow="0" w:lastRow="0" w:firstColumn="0" w:lastColumn="0" w:oddVBand="0" w:evenVBand="0" w:oddHBand="0" w:evenHBand="0" w:firstRowFirstColumn="0" w:firstRowLastColumn="0" w:lastRowFirstColumn="0" w:lastRowLastColumn="0"/>
              <w:rPr>
                <w:ins w:id="3292" w:author="Kelvin" w:date="2014-11-10T19:11:00Z"/>
              </w:rPr>
            </w:pPr>
            <w:ins w:id="3293" w:author="Kelvin" w:date="2014-11-10T19:11:00Z">
              <w:r>
                <w:t xml:space="preserve">Able to parse and recognize user requests for reminders in </w:t>
              </w:r>
              <w:r w:rsidRPr="00B45ECD">
                <w:rPr>
                  <w:i/>
                </w:rPr>
                <w:t>Logic</w:t>
              </w:r>
              <w:r>
                <w:t xml:space="preserve"> and display notifications to the user in </w:t>
              </w:r>
              <w:r w:rsidRPr="00B45ECD">
                <w:rPr>
                  <w:i/>
                </w:rPr>
                <w:t>GUI</w:t>
              </w:r>
              <w:r>
                <w:t>.</w:t>
              </w:r>
            </w:ins>
          </w:p>
        </w:tc>
      </w:tr>
      <w:tr w:rsidR="009A7E98" w14:paraId="6F11D485" w14:textId="77777777" w:rsidTr="00947A4B">
        <w:trPr>
          <w:cnfStyle w:val="000000100000" w:firstRow="0" w:lastRow="0" w:firstColumn="0" w:lastColumn="0" w:oddVBand="0" w:evenVBand="0" w:oddHBand="1" w:evenHBand="0" w:firstRowFirstColumn="0" w:firstRowLastColumn="0" w:lastRowFirstColumn="0" w:lastRowLastColumn="0"/>
          <w:ins w:id="3294"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
          <w:p w14:paraId="17603E6D" w14:textId="77777777" w:rsidR="009A7E98" w:rsidRDefault="009A7E98" w:rsidP="00947A4B">
            <w:pPr>
              <w:rPr>
                <w:ins w:id="3295" w:author="Kelvin" w:date="2014-11-10T19:11:00Z"/>
              </w:rPr>
            </w:pPr>
            <w:ins w:id="3296" w:author="Kelvin" w:date="2014-11-10T19:11:00Z">
              <w:r>
                <w:t>Settings Page</w:t>
              </w:r>
            </w:ins>
          </w:p>
        </w:tc>
        <w:tc>
          <w:tcPr>
            <w:tcW w:w="6498" w:type="dxa"/>
          </w:tcPr>
          <w:p w14:paraId="62479451" w14:textId="77777777" w:rsidR="009A7E98" w:rsidRDefault="009A7E98" w:rsidP="00947A4B">
            <w:pPr>
              <w:cnfStyle w:val="000000100000" w:firstRow="0" w:lastRow="0" w:firstColumn="0" w:lastColumn="0" w:oddVBand="0" w:evenVBand="0" w:oddHBand="1" w:evenHBand="0" w:firstRowFirstColumn="0" w:firstRowLastColumn="0" w:lastRowFirstColumn="0" w:lastRowLastColumn="0"/>
              <w:rPr>
                <w:ins w:id="3297" w:author="Kelvin" w:date="2014-11-10T19:11:00Z"/>
              </w:rPr>
            </w:pPr>
            <w:ins w:id="3298" w:author="Kelvin" w:date="2014-11-10T19:11:00Z">
              <w:r>
                <w:t>Able to modify and save various settings (Color Theme, Preferred Date Formats, etc.) using a settings page.</w:t>
              </w:r>
            </w:ins>
          </w:p>
        </w:tc>
      </w:tr>
    </w:tbl>
    <w:p w14:paraId="5F9C146A" w14:textId="3AA9DBFD" w:rsidR="00242FCB" w:rsidRDefault="00242FCB">
      <w:r>
        <w:br w:type="page"/>
      </w:r>
    </w:p>
    <w:p w14:paraId="6820F964" w14:textId="19E23D32" w:rsidR="009C73CF" w:rsidDel="009A7E98" w:rsidRDefault="00B253F5" w:rsidP="00B253F5">
      <w:pPr>
        <w:pStyle w:val="Heading1"/>
        <w:rPr>
          <w:del w:id="3299" w:author="Kelvin" w:date="2014-11-10T19:12:00Z"/>
        </w:rPr>
      </w:pPr>
      <w:del w:id="3300" w:author="Kelvin" w:date="2014-11-10T19:12:00Z">
        <w:r w:rsidRPr="00B253F5" w:rsidDel="009A7E98">
          <w:rPr>
            <w:sz w:val="144"/>
            <w:szCs w:val="144"/>
          </w:rPr>
          <w:lastRenderedPageBreak/>
          <w:delText>6</w:delText>
        </w:r>
        <w:r w:rsidDel="009A7E98">
          <w:delText xml:space="preserve">. </w:delText>
        </w:r>
        <w:r w:rsidR="009C73CF" w:rsidDel="009A7E98">
          <w:delText>Appendix</w:delText>
        </w:r>
      </w:del>
    </w:p>
    <w:p w14:paraId="1AE67DA5" w14:textId="7D1C3071" w:rsidR="000F5FA9" w:rsidDel="009A7E98" w:rsidRDefault="009C73CF" w:rsidP="009C73CF">
      <w:pPr>
        <w:pStyle w:val="Heading2"/>
        <w:rPr>
          <w:del w:id="3301" w:author="Kelvin" w:date="2014-11-10T19:11:00Z"/>
        </w:rPr>
      </w:pPr>
      <w:del w:id="3302" w:author="Kelvin" w:date="2014-11-10T19:11:00Z">
        <w:r w:rsidDel="009A7E98">
          <w:delText xml:space="preserve">6.1 </w:delText>
        </w:r>
        <w:r w:rsidR="00B253F5" w:rsidDel="009A7E98">
          <w:delText>Upcoming Developments</w:delText>
        </w:r>
      </w:del>
    </w:p>
    <w:tbl>
      <w:tblPr>
        <w:tblStyle w:val="GridTable4-Accent51"/>
        <w:tblW w:w="0" w:type="auto"/>
        <w:tblLook w:val="04A0" w:firstRow="1" w:lastRow="0" w:firstColumn="1" w:lastColumn="0" w:noHBand="0" w:noVBand="1"/>
        <w:tblPrChange w:id="3303" w:author="Kelvin Ang" w:date="2014-11-09T12:53:00Z">
          <w:tblPr>
            <w:tblStyle w:val="GridTable4-Accent51"/>
            <w:tblW w:w="0" w:type="auto"/>
            <w:tblLook w:val="04A0" w:firstRow="1" w:lastRow="0" w:firstColumn="1" w:lastColumn="0" w:noHBand="0" w:noVBand="1"/>
          </w:tblPr>
        </w:tblPrChange>
      </w:tblPr>
      <w:tblGrid>
        <w:gridCol w:w="3078"/>
        <w:gridCol w:w="6498"/>
        <w:tblGridChange w:id="3304">
          <w:tblGrid>
            <w:gridCol w:w="1998"/>
            <w:gridCol w:w="720"/>
            <w:gridCol w:w="6858"/>
          </w:tblGrid>
        </w:tblGridChange>
      </w:tblGrid>
      <w:tr w:rsidR="00154C9D" w:rsidRPr="009C73CF" w:rsidDel="009A7E98" w14:paraId="25D4A55C" w14:textId="09476297" w:rsidTr="00FE28FA">
        <w:trPr>
          <w:cnfStyle w:val="100000000000" w:firstRow="1" w:lastRow="0" w:firstColumn="0" w:lastColumn="0" w:oddVBand="0" w:evenVBand="0" w:oddHBand="0" w:evenHBand="0" w:firstRowFirstColumn="0" w:firstRowLastColumn="0" w:lastRowFirstColumn="0" w:lastRowLastColumn="0"/>
          <w:del w:id="330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306" w:author="Kelvin Ang" w:date="2014-11-09T12:53:00Z">
              <w:tcPr>
                <w:tcW w:w="1998" w:type="dxa"/>
              </w:tcPr>
            </w:tcPrChange>
          </w:tcPr>
          <w:p w14:paraId="527D567E" w14:textId="1A88D62F" w:rsidR="00154C9D" w:rsidDel="009A7E98" w:rsidRDefault="00154C9D" w:rsidP="0049719F">
            <w:pPr>
              <w:cnfStyle w:val="101000000000" w:firstRow="1" w:lastRow="0" w:firstColumn="1" w:lastColumn="0" w:oddVBand="0" w:evenVBand="0" w:oddHBand="0" w:evenHBand="0" w:firstRowFirstColumn="0" w:firstRowLastColumn="0" w:lastRowFirstColumn="0" w:lastRowLastColumn="0"/>
              <w:rPr>
                <w:del w:id="3307" w:author="Kelvin" w:date="2014-11-10T19:11:00Z"/>
              </w:rPr>
            </w:pPr>
            <w:del w:id="3308" w:author="Kelvin" w:date="2014-11-10T19:11:00Z">
              <w:r w:rsidDel="009A7E98">
                <w:delText>Feature</w:delText>
              </w:r>
            </w:del>
          </w:p>
        </w:tc>
        <w:tc>
          <w:tcPr>
            <w:tcW w:w="6498" w:type="dxa"/>
            <w:tcPrChange w:id="3309" w:author="Kelvin Ang" w:date="2014-11-09T12:53:00Z">
              <w:tcPr>
                <w:tcW w:w="7578" w:type="dxa"/>
                <w:gridSpan w:val="2"/>
              </w:tcPr>
            </w:tcPrChange>
          </w:tcPr>
          <w:p w14:paraId="2D6C10FE" w14:textId="665FEE57" w:rsidR="00154C9D" w:rsidRPr="009C73CF" w:rsidDel="009A7E98" w:rsidRDefault="00154C9D" w:rsidP="0049719F">
            <w:pPr>
              <w:cnfStyle w:val="100000000000" w:firstRow="1" w:lastRow="0" w:firstColumn="0" w:lastColumn="0" w:oddVBand="0" w:evenVBand="0" w:oddHBand="0" w:evenHBand="0" w:firstRowFirstColumn="0" w:firstRowLastColumn="0" w:lastRowFirstColumn="0" w:lastRowLastColumn="0"/>
              <w:rPr>
                <w:del w:id="3310" w:author="Kelvin" w:date="2014-11-10T19:11:00Z"/>
              </w:rPr>
            </w:pPr>
            <w:del w:id="3311" w:author="Kelvin" w:date="2014-11-10T19:11:00Z">
              <w:r w:rsidDel="009A7E98">
                <w:delText>Description</w:delText>
              </w:r>
            </w:del>
          </w:p>
        </w:tc>
      </w:tr>
      <w:tr w:rsidR="00FE28FA" w:rsidDel="009A7E98" w14:paraId="0A80D1CE" w14:textId="19777C27" w:rsidTr="00FE28FA">
        <w:trPr>
          <w:cnfStyle w:val="000000100000" w:firstRow="0" w:lastRow="0" w:firstColumn="0" w:lastColumn="0" w:oddVBand="0" w:evenVBand="0" w:oddHBand="1" w:evenHBand="0" w:firstRowFirstColumn="0" w:firstRowLastColumn="0" w:lastRowFirstColumn="0" w:lastRowLastColumn="0"/>
          <w:ins w:id="3312" w:author="Kelvin Ang" w:date="2014-11-09T12:49:00Z"/>
          <w:del w:id="3313"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314" w:author="Kelvin Ang" w:date="2014-11-09T12:53:00Z">
              <w:tcPr>
                <w:tcW w:w="1998" w:type="dxa"/>
              </w:tcPr>
            </w:tcPrChange>
          </w:tcPr>
          <w:p w14:paraId="34CF86B5" w14:textId="2877D5CA" w:rsidR="00FE28FA" w:rsidDel="009A7E98" w:rsidRDefault="00FE28FA" w:rsidP="0049719F">
            <w:pPr>
              <w:cnfStyle w:val="001000100000" w:firstRow="0" w:lastRow="0" w:firstColumn="1" w:lastColumn="0" w:oddVBand="0" w:evenVBand="0" w:oddHBand="1" w:evenHBand="0" w:firstRowFirstColumn="0" w:firstRowLastColumn="0" w:lastRowFirstColumn="0" w:lastRowLastColumn="0"/>
              <w:rPr>
                <w:ins w:id="3315" w:author="Kelvin Ang" w:date="2014-11-09T12:49:00Z"/>
                <w:del w:id="3316" w:author="Kelvin" w:date="2014-11-10T19:11:00Z"/>
              </w:rPr>
            </w:pPr>
            <w:ins w:id="3317" w:author="Kelvin Ang" w:date="2014-11-09T12:49:00Z">
              <w:del w:id="3318" w:author="Kelvin" w:date="2014-11-10T19:11:00Z">
                <w:r w:rsidRPr="00FE28FA" w:rsidDel="009A7E98">
                  <w:rPr>
                    <w:u w:val="single"/>
                    <w:rPrChange w:id="3319" w:author="Kelvin Ang" w:date="2014-11-09T12:50:00Z">
                      <w:rPr/>
                    </w:rPrChange>
                  </w:rPr>
                  <w:delText>Abstraction-Occurrence Pattern</w:delText>
                </w:r>
                <w:r w:rsidDel="009A7E98">
                  <w:delText xml:space="preserve"> in </w:delText>
                </w:r>
                <w:r w:rsidRPr="00FE28FA" w:rsidDel="009A7E98">
                  <w:rPr>
                    <w:i/>
                    <w:rPrChange w:id="3320" w:author="Kelvin Ang" w:date="2014-11-09T12:52:00Z">
                      <w:rPr/>
                    </w:rPrChange>
                  </w:rPr>
                  <w:delText>Task</w:delText>
                </w:r>
              </w:del>
            </w:ins>
          </w:p>
        </w:tc>
        <w:tc>
          <w:tcPr>
            <w:tcW w:w="6498" w:type="dxa"/>
            <w:tcPrChange w:id="3321" w:author="Kelvin Ang" w:date="2014-11-09T12:53:00Z">
              <w:tcPr>
                <w:tcW w:w="7578" w:type="dxa"/>
                <w:gridSpan w:val="2"/>
              </w:tcPr>
            </w:tcPrChange>
          </w:tcPr>
          <w:p w14:paraId="186F8CFF" w14:textId="53D7D0F0" w:rsidR="00FE28FA" w:rsidDel="009A7E98" w:rsidRDefault="00FE28FA">
            <w:pPr>
              <w:cnfStyle w:val="000000100000" w:firstRow="0" w:lastRow="0" w:firstColumn="0" w:lastColumn="0" w:oddVBand="0" w:evenVBand="0" w:oddHBand="1" w:evenHBand="0" w:firstRowFirstColumn="0" w:firstRowLastColumn="0" w:lastRowFirstColumn="0" w:lastRowLastColumn="0"/>
              <w:rPr>
                <w:ins w:id="3322" w:author="Kelvin Ang" w:date="2014-11-09T12:49:00Z"/>
                <w:del w:id="3323" w:author="Kelvin" w:date="2014-11-10T19:11:00Z"/>
              </w:rPr>
            </w:pPr>
            <w:ins w:id="3324" w:author="Kelvin Ang" w:date="2014-11-09T12:52:00Z">
              <w:del w:id="3325" w:author="Kelvin" w:date="2014-11-10T19:11:00Z">
                <w:r w:rsidDel="009A7E98">
                  <w:delText xml:space="preserve">Able to handle multiple dates better by abstracting </w:delText>
                </w:r>
              </w:del>
            </w:ins>
            <w:ins w:id="3326" w:author="Kelvin Ang" w:date="2014-11-09T12:50:00Z">
              <w:del w:id="3327" w:author="Kelvin" w:date="2014-11-10T19:11:00Z">
                <w:r w:rsidRPr="00FE28FA" w:rsidDel="009A7E98">
                  <w:rPr>
                    <w:i/>
                    <w:rPrChange w:id="3328" w:author="Kelvin Ang" w:date="2014-11-09T12:50:00Z">
                      <w:rPr/>
                    </w:rPrChange>
                  </w:rPr>
                  <w:delText>T</w:delText>
                </w:r>
              </w:del>
            </w:ins>
            <w:ins w:id="3329" w:author="Kelvin Ang" w:date="2014-11-09T12:49:00Z">
              <w:del w:id="3330" w:author="Kelvin" w:date="2014-11-10T19:11:00Z">
                <w:r w:rsidRPr="00FE28FA" w:rsidDel="009A7E98">
                  <w:rPr>
                    <w:i/>
                    <w:rPrChange w:id="3331" w:author="Kelvin Ang" w:date="2014-11-09T12:50:00Z">
                      <w:rPr/>
                    </w:rPrChange>
                  </w:rPr>
                  <w:delText>asks</w:delText>
                </w:r>
              </w:del>
            </w:ins>
            <w:ins w:id="3332" w:author="Kelvin Ang" w:date="2014-11-09T12:50:00Z">
              <w:del w:id="3333" w:author="Kelvin" w:date="2014-11-10T19:11:00Z">
                <w:r w:rsidDel="009A7E98">
                  <w:delText xml:space="preserve"> and various dates using the </w:delText>
                </w:r>
                <w:r w:rsidRPr="00FE28FA" w:rsidDel="009A7E98">
                  <w:rPr>
                    <w:u w:val="single"/>
                    <w:rPrChange w:id="3334" w:author="Kelvin Ang" w:date="2014-11-09T12:50:00Z">
                      <w:rPr/>
                    </w:rPrChange>
                  </w:rPr>
                  <w:delText>Abstraction-Occurrence Pattern</w:delText>
                </w:r>
                <w:r w:rsidDel="009A7E98">
                  <w:delText>.</w:delText>
                </w:r>
              </w:del>
            </w:ins>
          </w:p>
        </w:tc>
      </w:tr>
      <w:tr w:rsidR="00154C9D" w:rsidDel="009A7E98" w14:paraId="16F9F2E1" w14:textId="21A1183E" w:rsidTr="00FE28FA">
        <w:trPr>
          <w:del w:id="333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336" w:author="Kelvin Ang" w:date="2014-11-09T12:53:00Z">
              <w:tcPr>
                <w:tcW w:w="1998" w:type="dxa"/>
              </w:tcPr>
            </w:tcPrChange>
          </w:tcPr>
          <w:p w14:paraId="468A126F" w14:textId="1EA4E224" w:rsidR="00154C9D" w:rsidDel="009A7E98" w:rsidRDefault="00FE28FA" w:rsidP="0049719F">
            <w:pPr>
              <w:rPr>
                <w:del w:id="3337" w:author="Kelvin" w:date="2014-11-10T19:11:00Z"/>
              </w:rPr>
            </w:pPr>
            <w:ins w:id="3338" w:author="Kelvin Ang" w:date="2014-11-09T12:51:00Z">
              <w:del w:id="3339" w:author="Kelvin" w:date="2014-11-10T19:11:00Z">
                <w:r w:rsidDel="009A7E98">
                  <w:delText xml:space="preserve">Color Themes </w:delText>
                </w:r>
              </w:del>
            </w:ins>
            <w:del w:id="3340" w:author="Kelvin" w:date="2014-11-10T19:11:00Z">
              <w:r w:rsidR="00154C9D" w:rsidDel="009A7E98">
                <w:delText>Custom Parser</w:delText>
              </w:r>
            </w:del>
          </w:p>
        </w:tc>
        <w:tc>
          <w:tcPr>
            <w:tcW w:w="6498" w:type="dxa"/>
            <w:tcPrChange w:id="3341" w:author="Kelvin Ang" w:date="2014-11-09T12:53:00Z">
              <w:tcPr>
                <w:tcW w:w="7578" w:type="dxa"/>
                <w:gridSpan w:val="2"/>
              </w:tcPr>
            </w:tcPrChange>
          </w:tcPr>
          <w:p w14:paraId="39F2141A" w14:textId="442D8701" w:rsidR="00154C9D" w:rsidDel="009A7E98" w:rsidRDefault="00FE28FA" w:rsidP="00154C9D">
            <w:pPr>
              <w:cnfStyle w:val="000000000000" w:firstRow="0" w:lastRow="0" w:firstColumn="0" w:lastColumn="0" w:oddVBand="0" w:evenVBand="0" w:oddHBand="0" w:evenHBand="0" w:firstRowFirstColumn="0" w:firstRowLastColumn="0" w:lastRowFirstColumn="0" w:lastRowLastColumn="0"/>
              <w:rPr>
                <w:del w:id="3342" w:author="Kelvin" w:date="2014-11-10T19:11:00Z"/>
              </w:rPr>
            </w:pPr>
            <w:ins w:id="3343" w:author="Kelvin Ang" w:date="2014-11-09T12:51:00Z">
              <w:del w:id="3344" w:author="Kelvin" w:date="2014-11-10T19:11:00Z">
                <w:r w:rsidDel="009A7E98">
                  <w:delText xml:space="preserve">Able to switch to various color themes in </w:delText>
                </w:r>
              </w:del>
            </w:ins>
            <w:ins w:id="3345" w:author="Kelvin Ang" w:date="2014-11-09T12:52:00Z">
              <w:del w:id="3346" w:author="Kelvin" w:date="2014-11-10T19:11:00Z">
                <w:r w:rsidRPr="00FE28FA" w:rsidDel="009A7E98">
                  <w:rPr>
                    <w:i/>
                    <w:rPrChange w:id="3347" w:author="Kelvin Ang" w:date="2014-11-09T12:52:00Z">
                      <w:rPr/>
                    </w:rPrChange>
                  </w:rPr>
                  <w:delText>GUI</w:delText>
                </w:r>
                <w:r w:rsidDel="009A7E98">
                  <w:delText>.</w:delText>
                </w:r>
              </w:del>
            </w:ins>
            <w:del w:id="3348" w:author="Kelvin" w:date="2014-11-10T19:11:00Z">
              <w:r w:rsidR="00154C9D" w:rsidDel="009A7E98">
                <w:delText>Parse and recognize date and time formats without relying on external libraries.</w:delText>
              </w:r>
            </w:del>
          </w:p>
        </w:tc>
      </w:tr>
      <w:tr w:rsidR="00FE28FA" w:rsidDel="009A7E98" w14:paraId="4B04535A" w14:textId="4A8CBD9B" w:rsidTr="00FE28FA">
        <w:trPr>
          <w:cnfStyle w:val="000000100000" w:firstRow="0" w:lastRow="0" w:firstColumn="0" w:lastColumn="0" w:oddVBand="0" w:evenVBand="0" w:oddHBand="1" w:evenHBand="0" w:firstRowFirstColumn="0" w:firstRowLastColumn="0" w:lastRowFirstColumn="0" w:lastRowLastColumn="0"/>
          <w:ins w:id="3349" w:author="Kelvin Ang" w:date="2014-11-09T12:51:00Z"/>
          <w:del w:id="3350"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351" w:author="Kelvin Ang" w:date="2014-11-09T12:53:00Z">
              <w:tcPr>
                <w:tcW w:w="2718" w:type="dxa"/>
                <w:gridSpan w:val="2"/>
              </w:tcPr>
            </w:tcPrChange>
          </w:tcPr>
          <w:p w14:paraId="001B9DEF" w14:textId="3C2BC50F" w:rsidR="00FE28FA" w:rsidDel="009A7E98" w:rsidRDefault="00FE28FA" w:rsidP="00FE28FA">
            <w:pPr>
              <w:cnfStyle w:val="001000100000" w:firstRow="0" w:lastRow="0" w:firstColumn="1" w:lastColumn="0" w:oddVBand="0" w:evenVBand="0" w:oddHBand="1" w:evenHBand="0" w:firstRowFirstColumn="0" w:firstRowLastColumn="0" w:lastRowFirstColumn="0" w:lastRowLastColumn="0"/>
              <w:rPr>
                <w:ins w:id="3352" w:author="Kelvin Ang" w:date="2014-11-09T12:51:00Z"/>
                <w:del w:id="3353" w:author="Kelvin" w:date="2014-11-10T19:11:00Z"/>
              </w:rPr>
            </w:pPr>
            <w:ins w:id="3354" w:author="Kelvin Ang" w:date="2014-11-09T12:51:00Z">
              <w:del w:id="3355" w:author="Kelvin" w:date="2014-11-10T19:11:00Z">
                <w:r w:rsidDel="009A7E98">
                  <w:delText>Custom Parser</w:delText>
                </w:r>
              </w:del>
            </w:ins>
          </w:p>
        </w:tc>
        <w:tc>
          <w:tcPr>
            <w:tcW w:w="6498" w:type="dxa"/>
            <w:tcPrChange w:id="3356" w:author="Kelvin Ang" w:date="2014-11-09T12:53:00Z">
              <w:tcPr>
                <w:tcW w:w="6858" w:type="dxa"/>
              </w:tcPr>
            </w:tcPrChange>
          </w:tcPr>
          <w:p w14:paraId="3E868E0D" w14:textId="4222C282" w:rsidR="00FE28FA" w:rsidDel="009A7E98" w:rsidRDefault="00FE28FA">
            <w:pPr>
              <w:cnfStyle w:val="000000100000" w:firstRow="0" w:lastRow="0" w:firstColumn="0" w:lastColumn="0" w:oddVBand="0" w:evenVBand="0" w:oddHBand="1" w:evenHBand="0" w:firstRowFirstColumn="0" w:firstRowLastColumn="0" w:lastRowFirstColumn="0" w:lastRowLastColumn="0"/>
              <w:rPr>
                <w:ins w:id="3357" w:author="Kelvin Ang" w:date="2014-11-09T12:51:00Z"/>
                <w:del w:id="3358" w:author="Kelvin" w:date="2014-11-10T19:11:00Z"/>
              </w:rPr>
            </w:pPr>
            <w:ins w:id="3359" w:author="Kelvin Ang" w:date="2014-11-09T12:52:00Z">
              <w:del w:id="3360" w:author="Kelvin" w:date="2014-11-10T19:11:00Z">
                <w:r w:rsidDel="009A7E98">
                  <w:delText>Able to p</w:delText>
                </w:r>
              </w:del>
            </w:ins>
            <w:ins w:id="3361" w:author="Kelvin Ang" w:date="2014-11-09T12:51:00Z">
              <w:del w:id="3362" w:author="Kelvin" w:date="2014-11-10T19:11:00Z">
                <w:r w:rsidDel="009A7E98">
                  <w:delText>arse and recognize date and time formats without relying on external libraries.</w:delText>
                </w:r>
              </w:del>
            </w:ins>
          </w:p>
        </w:tc>
      </w:tr>
      <w:tr w:rsidR="00FE28FA" w:rsidDel="009A7E98" w14:paraId="547C2F92" w14:textId="5B9F05B7" w:rsidTr="00FE28FA">
        <w:trPr>
          <w:ins w:id="3363" w:author="Kelvin Ang" w:date="2014-11-09T12:53:00Z"/>
          <w:del w:id="3364"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365" w:author="Kelvin Ang" w:date="2014-11-09T12:53:00Z">
              <w:tcPr>
                <w:tcW w:w="2718" w:type="dxa"/>
                <w:gridSpan w:val="2"/>
              </w:tcPr>
            </w:tcPrChange>
          </w:tcPr>
          <w:p w14:paraId="6CD29660" w14:textId="1ED52D9A" w:rsidR="00FE28FA" w:rsidDel="009A7E98" w:rsidRDefault="00FE28FA" w:rsidP="00FE28FA">
            <w:pPr>
              <w:rPr>
                <w:ins w:id="3366" w:author="Kelvin Ang" w:date="2014-11-09T12:53:00Z"/>
                <w:del w:id="3367" w:author="Kelvin" w:date="2014-11-10T19:11:00Z"/>
              </w:rPr>
            </w:pPr>
            <w:ins w:id="3368" w:author="Kelvin Ang" w:date="2014-11-09T12:53:00Z">
              <w:del w:id="3369" w:author="Kelvin" w:date="2014-11-10T19:11:00Z">
                <w:r w:rsidDel="009A7E98">
                  <w:delText>Instant Overlap Notification</w:delText>
                </w:r>
              </w:del>
            </w:ins>
          </w:p>
        </w:tc>
        <w:tc>
          <w:tcPr>
            <w:tcW w:w="6498" w:type="dxa"/>
            <w:tcPrChange w:id="3370" w:author="Kelvin Ang" w:date="2014-11-09T12:53:00Z">
              <w:tcPr>
                <w:tcW w:w="6858" w:type="dxa"/>
              </w:tcPr>
            </w:tcPrChange>
          </w:tcPr>
          <w:p w14:paraId="65DFC457" w14:textId="75C32CEA" w:rsidR="00FE28FA" w:rsidDel="009A7E98" w:rsidRDefault="00FE28FA" w:rsidP="00FE28FA">
            <w:pPr>
              <w:cnfStyle w:val="000000000000" w:firstRow="0" w:lastRow="0" w:firstColumn="0" w:lastColumn="0" w:oddVBand="0" w:evenVBand="0" w:oddHBand="0" w:evenHBand="0" w:firstRowFirstColumn="0" w:firstRowLastColumn="0" w:lastRowFirstColumn="0" w:lastRowLastColumn="0"/>
              <w:rPr>
                <w:ins w:id="3371" w:author="Kelvin Ang" w:date="2014-11-09T12:53:00Z"/>
                <w:del w:id="3372" w:author="Kelvin" w:date="2014-11-10T19:11:00Z"/>
              </w:rPr>
            </w:pPr>
            <w:ins w:id="3373" w:author="Kelvin Ang" w:date="2014-11-09T12:53:00Z">
              <w:del w:id="3374" w:author="Kelvin" w:date="2014-11-10T19:11:00Z">
                <w:r w:rsidDel="009A7E98">
                  <w:delText>Able to display overlaps immediately during Live Task Preview.</w:delText>
                </w:r>
              </w:del>
            </w:ins>
          </w:p>
        </w:tc>
      </w:tr>
      <w:tr w:rsidR="00FE28FA" w:rsidDel="009A7E98" w14:paraId="750FBDFF" w14:textId="4F89E960" w:rsidTr="00FE28FA">
        <w:trPr>
          <w:cnfStyle w:val="000000100000" w:firstRow="0" w:lastRow="0" w:firstColumn="0" w:lastColumn="0" w:oddVBand="0" w:evenVBand="0" w:oddHBand="1" w:evenHBand="0" w:firstRowFirstColumn="0" w:firstRowLastColumn="0" w:lastRowFirstColumn="0" w:lastRowLastColumn="0"/>
          <w:del w:id="3375"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376" w:author="Kelvin Ang" w:date="2014-11-09T12:53:00Z">
              <w:tcPr>
                <w:tcW w:w="1998" w:type="dxa"/>
              </w:tcPr>
            </w:tcPrChange>
          </w:tcPr>
          <w:p w14:paraId="69D88007" w14:textId="7EAB2F4B" w:rsidR="00FE28FA" w:rsidDel="009A7E98" w:rsidRDefault="00FE28FA" w:rsidP="00FE28FA">
            <w:pPr>
              <w:cnfStyle w:val="001000100000" w:firstRow="0" w:lastRow="0" w:firstColumn="1" w:lastColumn="0" w:oddVBand="0" w:evenVBand="0" w:oddHBand="1" w:evenHBand="0" w:firstRowFirstColumn="0" w:firstRowLastColumn="0" w:lastRowFirstColumn="0" w:lastRowLastColumn="0"/>
              <w:rPr>
                <w:del w:id="3377" w:author="Kelvin" w:date="2014-11-10T19:11:00Z"/>
              </w:rPr>
            </w:pPr>
            <w:del w:id="3378" w:author="Kelvin" w:date="2014-11-10T19:11:00Z">
              <w:r w:rsidDel="009A7E98">
                <w:delText>Reminder System</w:delText>
              </w:r>
            </w:del>
          </w:p>
        </w:tc>
        <w:tc>
          <w:tcPr>
            <w:tcW w:w="6498" w:type="dxa"/>
            <w:tcPrChange w:id="3379" w:author="Kelvin Ang" w:date="2014-11-09T12:53:00Z">
              <w:tcPr>
                <w:tcW w:w="7578" w:type="dxa"/>
                <w:gridSpan w:val="2"/>
              </w:tcPr>
            </w:tcPrChange>
          </w:tcPr>
          <w:p w14:paraId="2D44DA0B" w14:textId="46D3A333" w:rsidR="00FE28FA" w:rsidDel="009A7E98" w:rsidRDefault="00FE28FA" w:rsidP="00FE28FA">
            <w:pPr>
              <w:cnfStyle w:val="000000100000" w:firstRow="0" w:lastRow="0" w:firstColumn="0" w:lastColumn="0" w:oddVBand="0" w:evenVBand="0" w:oddHBand="1" w:evenHBand="0" w:firstRowFirstColumn="0" w:firstRowLastColumn="0" w:lastRowFirstColumn="0" w:lastRowLastColumn="0"/>
              <w:rPr>
                <w:del w:id="3380" w:author="Kelvin" w:date="2014-11-10T19:11:00Z"/>
              </w:rPr>
            </w:pPr>
            <w:ins w:id="3381" w:author="Kelvin Ang" w:date="2014-11-09T12:52:00Z">
              <w:del w:id="3382" w:author="Kelvin" w:date="2014-11-10T19:11:00Z">
                <w:r w:rsidDel="009A7E98">
                  <w:delText xml:space="preserve">Able to </w:delText>
                </w:r>
              </w:del>
            </w:ins>
            <w:del w:id="3383" w:author="Kelvin" w:date="2014-11-10T19:11:00Z">
              <w:r w:rsidDel="009A7E98">
                <w:delText>P</w:delText>
              </w:r>
            </w:del>
            <w:ins w:id="3384" w:author="Kelvin Ang" w:date="2014-11-09T12:52:00Z">
              <w:del w:id="3385" w:author="Kelvin" w:date="2014-11-10T19:11:00Z">
                <w:r w:rsidDel="009A7E98">
                  <w:delText>p</w:delText>
                </w:r>
              </w:del>
            </w:ins>
            <w:del w:id="3386" w:author="Kelvin" w:date="2014-11-10T19:11:00Z">
              <w:r w:rsidDel="009A7E98">
                <w:delText xml:space="preserve">arse and recognize user requests for reminders in </w:delText>
              </w:r>
              <w:r w:rsidRPr="00FE28FA" w:rsidDel="009A7E98">
                <w:rPr>
                  <w:i/>
                  <w:rPrChange w:id="3387" w:author="Kelvin Ang" w:date="2014-11-09T12:52:00Z">
                    <w:rPr/>
                  </w:rPrChange>
                </w:rPr>
                <w:delText>Logic</w:delText>
              </w:r>
              <w:r w:rsidDel="009A7E98">
                <w:delText>.</w:delText>
              </w:r>
            </w:del>
          </w:p>
          <w:p w14:paraId="31B482EE" w14:textId="1CD26C1A" w:rsidR="00FE28FA" w:rsidDel="009A7E98" w:rsidRDefault="00FE28FA">
            <w:pPr>
              <w:cnfStyle w:val="000000100000" w:firstRow="0" w:lastRow="0" w:firstColumn="0" w:lastColumn="0" w:oddVBand="0" w:evenVBand="0" w:oddHBand="1" w:evenHBand="0" w:firstRowFirstColumn="0" w:firstRowLastColumn="0" w:lastRowFirstColumn="0" w:lastRowLastColumn="0"/>
              <w:rPr>
                <w:del w:id="3388" w:author="Kelvin" w:date="2014-11-10T19:11:00Z"/>
              </w:rPr>
            </w:pPr>
            <w:ins w:id="3389" w:author="Kelvin Ang" w:date="2014-11-09T12:52:00Z">
              <w:del w:id="3390" w:author="Kelvin" w:date="2014-11-10T19:11:00Z">
                <w:r w:rsidDel="009A7E98">
                  <w:delText xml:space="preserve"> and </w:delText>
                </w:r>
              </w:del>
            </w:ins>
            <w:del w:id="3391" w:author="Kelvin" w:date="2014-11-10T19:11:00Z">
              <w:r w:rsidDel="009A7E98">
                <w:delText xml:space="preserve">Display </w:delText>
              </w:r>
            </w:del>
            <w:ins w:id="3392" w:author="Kelvin Ang" w:date="2014-11-09T12:52:00Z">
              <w:del w:id="3393" w:author="Kelvin" w:date="2014-11-10T19:11:00Z">
                <w:r w:rsidDel="009A7E98">
                  <w:delText xml:space="preserve">display </w:delText>
                </w:r>
              </w:del>
            </w:ins>
            <w:del w:id="3394" w:author="Kelvin" w:date="2014-11-10T19:11:00Z">
              <w:r w:rsidDel="009A7E98">
                <w:delText xml:space="preserve">notifications to the user in </w:delText>
              </w:r>
              <w:r w:rsidRPr="00FE28FA" w:rsidDel="009A7E98">
                <w:rPr>
                  <w:i/>
                  <w:rPrChange w:id="3395" w:author="Kelvin Ang" w:date="2014-11-09T12:52:00Z">
                    <w:rPr/>
                  </w:rPrChange>
                </w:rPr>
                <w:delText>GUI</w:delText>
              </w:r>
              <w:r w:rsidDel="009A7E98">
                <w:delText>.</w:delText>
              </w:r>
            </w:del>
          </w:p>
        </w:tc>
      </w:tr>
      <w:tr w:rsidR="00FE28FA" w:rsidDel="009A7E98" w14:paraId="01659E11" w14:textId="5548E828" w:rsidTr="00FE28FA">
        <w:trPr>
          <w:ins w:id="3396" w:author="Kelvin Ang" w:date="2014-11-09T12:53:00Z"/>
          <w:del w:id="3397" w:author="Kelvin" w:date="2014-11-10T19:11:00Z"/>
        </w:trPr>
        <w:tc>
          <w:tcPr>
            <w:cnfStyle w:val="001000000000" w:firstRow="0" w:lastRow="0" w:firstColumn="1" w:lastColumn="0" w:oddVBand="0" w:evenVBand="0" w:oddHBand="0" w:evenHBand="0" w:firstRowFirstColumn="0" w:firstRowLastColumn="0" w:lastRowFirstColumn="0" w:lastRowLastColumn="0"/>
            <w:tcW w:w="3078" w:type="dxa"/>
            <w:tcPrChange w:id="3398" w:author="Kelvin Ang" w:date="2014-11-09T12:53:00Z">
              <w:tcPr>
                <w:tcW w:w="2718" w:type="dxa"/>
                <w:gridSpan w:val="2"/>
              </w:tcPr>
            </w:tcPrChange>
          </w:tcPr>
          <w:p w14:paraId="153A55B4" w14:textId="78CAF019" w:rsidR="00FE28FA" w:rsidDel="009A7E98" w:rsidRDefault="00FE28FA" w:rsidP="00FE28FA">
            <w:pPr>
              <w:rPr>
                <w:ins w:id="3399" w:author="Kelvin Ang" w:date="2014-11-09T12:53:00Z"/>
                <w:del w:id="3400" w:author="Kelvin" w:date="2014-11-10T19:11:00Z"/>
              </w:rPr>
            </w:pPr>
            <w:ins w:id="3401" w:author="Kelvin Ang" w:date="2014-11-09T12:53:00Z">
              <w:del w:id="3402" w:author="Kelvin" w:date="2014-11-10T19:11:00Z">
                <w:r w:rsidDel="009A7E98">
                  <w:delText>Settings Page</w:delText>
                </w:r>
              </w:del>
            </w:ins>
          </w:p>
        </w:tc>
        <w:tc>
          <w:tcPr>
            <w:tcW w:w="6498" w:type="dxa"/>
            <w:tcPrChange w:id="3403" w:author="Kelvin Ang" w:date="2014-11-09T12:53:00Z">
              <w:tcPr>
                <w:tcW w:w="6858" w:type="dxa"/>
              </w:tcPr>
            </w:tcPrChange>
          </w:tcPr>
          <w:p w14:paraId="79F68552" w14:textId="7189FA01" w:rsidR="00FE28FA" w:rsidDel="009A7E98" w:rsidRDefault="00FE28FA">
            <w:pPr>
              <w:cnfStyle w:val="000000000000" w:firstRow="0" w:lastRow="0" w:firstColumn="0" w:lastColumn="0" w:oddVBand="0" w:evenVBand="0" w:oddHBand="0" w:evenHBand="0" w:firstRowFirstColumn="0" w:firstRowLastColumn="0" w:lastRowFirstColumn="0" w:lastRowLastColumn="0"/>
              <w:rPr>
                <w:ins w:id="3404" w:author="Kelvin Ang" w:date="2014-11-09T12:53:00Z"/>
                <w:del w:id="3405" w:author="Kelvin" w:date="2014-11-10T19:11:00Z"/>
              </w:rPr>
            </w:pPr>
            <w:ins w:id="3406" w:author="Kelvin Ang" w:date="2014-11-09T12:53:00Z">
              <w:del w:id="3407" w:author="Kelvin" w:date="2014-11-10T19:11:00Z">
                <w:r w:rsidDel="009A7E98">
                  <w:delText xml:space="preserve">Able to modify </w:delText>
                </w:r>
              </w:del>
            </w:ins>
            <w:ins w:id="3408" w:author="Kelvin Ang" w:date="2014-11-09T12:54:00Z">
              <w:del w:id="3409" w:author="Kelvin" w:date="2014-11-10T19:11:00Z">
                <w:r w:rsidDel="009A7E98">
                  <w:delText xml:space="preserve">and save </w:delText>
                </w:r>
              </w:del>
            </w:ins>
            <w:ins w:id="3410" w:author="Kelvin Ang" w:date="2014-11-09T12:53:00Z">
              <w:del w:id="3411" w:author="Kelvin" w:date="2014-11-10T19:11:00Z">
                <w:r w:rsidDel="009A7E98">
                  <w:delText>various settings</w:delText>
                </w:r>
              </w:del>
            </w:ins>
            <w:ins w:id="3412" w:author="Kelvin Ang" w:date="2014-11-09T12:54:00Z">
              <w:del w:id="3413" w:author="Kelvin" w:date="2014-11-10T19:11:00Z">
                <w:r w:rsidDel="009A7E98">
                  <w:delText xml:space="preserve"> (Color Theme, Preferred Date Formats, etc.)</w:delText>
                </w:r>
              </w:del>
            </w:ins>
            <w:ins w:id="3414" w:author="Kelvin Ang" w:date="2014-11-09T12:53:00Z">
              <w:del w:id="3415" w:author="Kelvin" w:date="2014-11-10T19:11:00Z">
                <w:r w:rsidDel="009A7E98">
                  <w:delText xml:space="preserve"> </w:delText>
                </w:r>
              </w:del>
            </w:ins>
            <w:ins w:id="3416" w:author="Kelvin Ang" w:date="2014-11-09T12:54:00Z">
              <w:del w:id="3417" w:author="Kelvin" w:date="2014-11-10T19:11:00Z">
                <w:r w:rsidDel="009A7E98">
                  <w:delText>using a settings page.</w:delText>
                </w:r>
              </w:del>
            </w:ins>
          </w:p>
        </w:tc>
      </w:tr>
    </w:tbl>
    <w:p w14:paraId="438C15A4" w14:textId="11AC95F6" w:rsidR="009A7E98" w:rsidRPr="000D3371" w:rsidRDefault="005A6019">
      <w:pPr>
        <w:pStyle w:val="Heading1"/>
        <w:rPr>
          <w:ins w:id="3418" w:author="Kelvin" w:date="2014-11-10T19:13:00Z"/>
          <w:rPrChange w:id="3419" w:author="Kelvin" w:date="2014-11-10T19:14:00Z">
            <w:rPr>
              <w:ins w:id="3420" w:author="Kelvin" w:date="2014-11-10T19:13:00Z"/>
              <w:sz w:val="144"/>
              <w:szCs w:val="144"/>
            </w:rPr>
          </w:rPrChange>
        </w:rPr>
        <w:pPrChange w:id="3421" w:author="Kelvin" w:date="2014-11-10T19:14:00Z">
          <w:pPr>
            <w:pStyle w:val="Heading2"/>
          </w:pPr>
        </w:pPrChange>
      </w:pPr>
      <w:bookmarkStart w:id="3422" w:name="_Toc403415124"/>
      <w:ins w:id="3423" w:author="Kelvin" w:date="2014-11-10T19:14:00Z">
        <w:r>
          <w:rPr>
            <w:sz w:val="144"/>
            <w:szCs w:val="144"/>
            <w:rPrChange w:id="3424" w:author="Kelvin" w:date="2014-11-10T19:14:00Z">
              <w:rPr>
                <w:sz w:val="144"/>
                <w:szCs w:val="144"/>
              </w:rPr>
            </w:rPrChange>
          </w:rPr>
          <w:t>6</w:t>
        </w:r>
        <w:r w:rsidR="000D3371" w:rsidRPr="000D3371">
          <w:rPr>
            <w:rPrChange w:id="3425" w:author="Kelvin" w:date="2014-11-10T19:14:00Z">
              <w:rPr>
                <w:sz w:val="144"/>
                <w:szCs w:val="144"/>
              </w:rPr>
            </w:rPrChange>
          </w:rPr>
          <w:t xml:space="preserve">. </w:t>
        </w:r>
      </w:ins>
      <w:ins w:id="3426" w:author="Kelvin" w:date="2014-11-10T19:12:00Z">
        <w:r w:rsidR="009A7E98" w:rsidRPr="000D3371">
          <w:rPr>
            <w:rPrChange w:id="3427" w:author="Kelvin" w:date="2014-11-10T19:14:00Z">
              <w:rPr>
                <w:sz w:val="144"/>
                <w:szCs w:val="144"/>
              </w:rPr>
            </w:rPrChange>
          </w:rPr>
          <w:t>Appendix</w:t>
        </w:r>
      </w:ins>
      <w:bookmarkEnd w:id="3422"/>
    </w:p>
    <w:p w14:paraId="310114D0" w14:textId="4B4A5193" w:rsidR="00B253F5" w:rsidRPr="009A7E98" w:rsidDel="009A7E98" w:rsidRDefault="005A6019">
      <w:pPr>
        <w:pStyle w:val="Heading2"/>
        <w:rPr>
          <w:del w:id="3428" w:author="Kelvin" w:date="2014-11-10T19:12:00Z"/>
          <w:sz w:val="144"/>
          <w:szCs w:val="144"/>
          <w:rPrChange w:id="3429" w:author="Kelvin" w:date="2014-11-10T19:13:00Z">
            <w:rPr>
              <w:del w:id="3430" w:author="Kelvin" w:date="2014-11-10T19:12:00Z"/>
            </w:rPr>
          </w:rPrChange>
        </w:rPr>
        <w:pPrChange w:id="3431" w:author="Kelvin" w:date="2014-11-10T19:15:00Z">
          <w:pPr>
            <w:pStyle w:val="Heading1"/>
          </w:pPr>
        </w:pPrChange>
      </w:pPr>
      <w:bookmarkStart w:id="3432" w:name="_Toc403415125"/>
      <w:ins w:id="3433" w:author="Kelvin" w:date="2014-11-10T19:14:00Z">
        <w:r>
          <w:t>6</w:t>
        </w:r>
        <w:r w:rsidR="000D3371">
          <w:t>.1</w:t>
        </w:r>
      </w:ins>
      <w:ins w:id="3434" w:author="Kelvin" w:date="2014-11-10T19:13:00Z">
        <w:r w:rsidR="009A7E98">
          <w:t xml:space="preserve"> </w:t>
        </w:r>
        <w:r w:rsidR="009A7E98" w:rsidRPr="009A7E98">
          <w:rPr>
            <w:rPrChange w:id="3435" w:author="Kelvin" w:date="2014-11-10T19:13:00Z">
              <w:rPr>
                <w:sz w:val="144"/>
                <w:szCs w:val="144"/>
              </w:rPr>
            </w:rPrChange>
          </w:rPr>
          <w:t>Glossary</w:t>
        </w:r>
      </w:ins>
      <w:bookmarkEnd w:id="3432"/>
      <w:del w:id="3436" w:author="Kelvin" w:date="2014-11-10T19:12:00Z">
        <w:r w:rsidR="00B253F5" w:rsidDel="009A7E98">
          <w:br w:type="page"/>
        </w:r>
      </w:del>
    </w:p>
    <w:p w14:paraId="216954C6" w14:textId="6F45AD9E" w:rsidR="00E731A2" w:rsidRPr="009C73CF" w:rsidRDefault="009C73CF">
      <w:pPr>
        <w:pStyle w:val="Heading2"/>
        <w:rPr>
          <w:szCs w:val="48"/>
        </w:rPr>
      </w:pPr>
      <w:del w:id="3437" w:author="Kelvin" w:date="2014-11-10T19:12:00Z">
        <w:r w:rsidDel="009A7E98">
          <w:rPr>
            <w:szCs w:val="48"/>
          </w:rPr>
          <w:delText>6.2</w:delText>
        </w:r>
        <w:r w:rsidR="00242FCB" w:rsidRPr="009C73CF" w:rsidDel="009A7E98">
          <w:rPr>
            <w:szCs w:val="48"/>
          </w:rPr>
          <w:delText xml:space="preserve"> </w:delText>
        </w:r>
      </w:del>
      <w:del w:id="3438" w:author="Kelvin" w:date="2014-11-10T19:13:00Z">
        <w:r w:rsidR="00242FCB" w:rsidRPr="009C73CF" w:rsidDel="009A7E98">
          <w:rPr>
            <w:szCs w:val="48"/>
          </w:rPr>
          <w:delText>Glossary</w:delText>
        </w:r>
      </w:del>
    </w:p>
    <w:tbl>
      <w:tblPr>
        <w:tblStyle w:val="GridTable4-Accent51"/>
        <w:tblW w:w="0" w:type="auto"/>
        <w:tblLook w:val="04A0" w:firstRow="1" w:lastRow="0" w:firstColumn="1" w:lastColumn="0" w:noHBand="0" w:noVBand="1"/>
      </w:tblPr>
      <w:tblGrid>
        <w:gridCol w:w="1998"/>
        <w:gridCol w:w="7578"/>
      </w:tblGrid>
      <w:tr w:rsidR="00154C9D" w14:paraId="08CB2D0B" w14:textId="77777777" w:rsidTr="00154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8B4BA61" w14:textId="758BB58A" w:rsidR="00154C9D" w:rsidRDefault="00154C9D" w:rsidP="009C73CF">
            <w:r>
              <w:t>Term</w:t>
            </w:r>
          </w:p>
        </w:tc>
        <w:tc>
          <w:tcPr>
            <w:tcW w:w="7578" w:type="dxa"/>
          </w:tcPr>
          <w:p w14:paraId="185ED2D6" w14:textId="0BC07854" w:rsidR="00154C9D" w:rsidRPr="009C73CF" w:rsidRDefault="00154C9D" w:rsidP="00242FCB">
            <w:pPr>
              <w:cnfStyle w:val="100000000000" w:firstRow="1" w:lastRow="0" w:firstColumn="0" w:lastColumn="0" w:oddVBand="0" w:evenVBand="0" w:oddHBand="0" w:evenHBand="0" w:firstRowFirstColumn="0" w:firstRowLastColumn="0" w:lastRowFirstColumn="0" w:lastRowLastColumn="0"/>
            </w:pPr>
            <w:r>
              <w:t>Description</w:t>
            </w:r>
          </w:p>
        </w:tc>
      </w:tr>
      <w:tr w:rsidR="00242FCB" w14:paraId="0BD7C7FD"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A2A05E" w14:textId="0A359A25" w:rsidR="00242FCB" w:rsidRDefault="009C73CF" w:rsidP="009C73CF">
            <w:r>
              <w:t>Action</w:t>
            </w:r>
          </w:p>
        </w:tc>
        <w:tc>
          <w:tcPr>
            <w:tcW w:w="7578" w:type="dxa"/>
          </w:tcPr>
          <w:p w14:paraId="41EF13CF" w14:textId="16F12083"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A complete specification of a command, including its command dictionary, actual implementation and related hints.</w:t>
            </w:r>
          </w:p>
        </w:tc>
      </w:tr>
      <w:tr w:rsidR="006515D9" w14:paraId="0E987522"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08EA2138" w14:textId="09D25AC5" w:rsidR="006515D9" w:rsidRDefault="006515D9" w:rsidP="009C73CF">
            <w:r>
              <w:t>Blocking Task</w:t>
            </w:r>
          </w:p>
        </w:tc>
        <w:tc>
          <w:tcPr>
            <w:tcW w:w="7578" w:type="dxa"/>
          </w:tcPr>
          <w:p w14:paraId="19092335" w14:textId="3B94B82E" w:rsidR="006515D9" w:rsidRPr="009C73CF" w:rsidRDefault="006515D9" w:rsidP="00663053">
            <w:pPr>
              <w:cnfStyle w:val="000000000000" w:firstRow="0" w:lastRow="0" w:firstColumn="0" w:lastColumn="0" w:oddVBand="0" w:evenVBand="0" w:oddHBand="0" w:evenHBand="0" w:firstRowFirstColumn="0" w:firstRowLastColumn="0" w:lastRowFirstColumn="0" w:lastRowLastColumn="0"/>
              <w:pPrChange w:id="3439" w:author="Kelvin" w:date="2014-11-10T20:40:00Z">
                <w:pPr>
                  <w:cnfStyle w:val="000000000000" w:firstRow="0" w:lastRow="0" w:firstColumn="0" w:lastColumn="0" w:oddVBand="0" w:evenVBand="0" w:oddHBand="0" w:evenHBand="0" w:firstRowFirstColumn="0" w:firstRowLastColumn="0" w:lastRowFirstColumn="0" w:lastRowLastColumn="0"/>
                </w:pPr>
              </w:pPrChange>
            </w:pPr>
            <w:r>
              <w:t xml:space="preserve">A </w:t>
            </w:r>
            <w:del w:id="3440" w:author="Kelvin" w:date="2014-11-10T20:40:00Z">
              <w:r w:rsidRPr="00491F40" w:rsidDel="00663053">
                <w:rPr>
                  <w:i/>
                  <w:rPrChange w:id="3441" w:author="Kelvin" w:date="2014-11-10T20:40:00Z">
                    <w:rPr/>
                  </w:rPrChange>
                </w:rPr>
                <w:delText xml:space="preserve">task </w:delText>
              </w:r>
            </w:del>
            <w:ins w:id="3442" w:author="Kelvin" w:date="2014-11-10T20:40:00Z">
              <w:r w:rsidR="00663053" w:rsidRPr="00491F40">
                <w:rPr>
                  <w:i/>
                  <w:rPrChange w:id="3443" w:author="Kelvin" w:date="2014-11-10T20:40:00Z">
                    <w:rPr/>
                  </w:rPrChange>
                </w:rPr>
                <w:t>T</w:t>
              </w:r>
              <w:r w:rsidR="00663053" w:rsidRPr="00491F40">
                <w:rPr>
                  <w:i/>
                  <w:rPrChange w:id="3444" w:author="Kelvin" w:date="2014-11-10T20:40:00Z">
                    <w:rPr/>
                  </w:rPrChange>
                </w:rPr>
                <w:t>ask</w:t>
              </w:r>
              <w:r w:rsidR="00663053">
                <w:t xml:space="preserve"> </w:t>
              </w:r>
            </w:ins>
            <w:r>
              <w:t>with multiple dates defined separated by the “or” connector.</w:t>
            </w:r>
          </w:p>
        </w:tc>
      </w:tr>
      <w:tr w:rsidR="009C73CF" w14:paraId="5D8F83EE"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9D2C739" w14:textId="65C52244" w:rsidR="009C73CF" w:rsidRDefault="009C73CF" w:rsidP="009C73CF">
            <w:r>
              <w:t>Display String</w:t>
            </w:r>
          </w:p>
        </w:tc>
        <w:tc>
          <w:tcPr>
            <w:tcW w:w="7578" w:type="dxa"/>
          </w:tcPr>
          <w:p w14:paraId="2631BF95" w14:textId="3494988F" w:rsidR="009C73CF" w:rsidRDefault="009C73CF" w:rsidP="00663053">
            <w:pPr>
              <w:cnfStyle w:val="000000100000" w:firstRow="0" w:lastRow="0" w:firstColumn="0" w:lastColumn="0" w:oddVBand="0" w:evenVBand="0" w:oddHBand="1" w:evenHBand="0" w:firstRowFirstColumn="0" w:firstRowLastColumn="0" w:lastRowFirstColumn="0" w:lastRowLastColumn="0"/>
              <w:pPrChange w:id="3445" w:author="Kelvin" w:date="2014-11-10T20:40:00Z">
                <w:pPr>
                  <w:cnfStyle w:val="000000100000" w:firstRow="0" w:lastRow="0" w:firstColumn="0" w:lastColumn="0" w:oddVBand="0" w:evenVBand="0" w:oddHBand="1" w:evenHBand="0" w:firstRowFirstColumn="0" w:firstRowLastColumn="0" w:lastRowFirstColumn="0" w:lastRowLastColumn="0"/>
                </w:pPr>
              </w:pPrChange>
            </w:pPr>
            <w:del w:id="3446" w:author="Kelvin" w:date="2014-11-10T20:40:00Z">
              <w:r w:rsidDel="00014DE3">
                <w:delText>A</w:delText>
              </w:r>
            </w:del>
            <w:ins w:id="3447" w:author="Kelvin" w:date="2014-11-10T20:40:00Z">
              <w:r w:rsidR="00014DE3">
                <w:t>A</w:t>
              </w:r>
            </w:ins>
            <w:r>
              <w:t xml:space="preserve"> </w:t>
            </w:r>
            <w:ins w:id="3448" w:author="Kelvin" w:date="2014-11-10T20:40:00Z">
              <w:r w:rsidR="00663053">
                <w:t>S</w:t>
              </w:r>
            </w:ins>
            <w:del w:id="3449" w:author="Kelvin" w:date="2014-11-10T20:39:00Z">
              <w:r w:rsidDel="00216E8E">
                <w:delText>S</w:delText>
              </w:r>
            </w:del>
            <w:r>
              <w:t>tring to be displayed to the user.</w:t>
            </w:r>
          </w:p>
        </w:tc>
      </w:tr>
      <w:tr w:rsidR="006515D9" w14:paraId="7D63AFC4"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B4C96A5" w14:textId="68C74A50" w:rsidR="006515D9" w:rsidRDefault="006515D9" w:rsidP="009C73CF">
            <w:r>
              <w:t>Floating Task</w:t>
            </w:r>
          </w:p>
        </w:tc>
        <w:tc>
          <w:tcPr>
            <w:tcW w:w="7578" w:type="dxa"/>
          </w:tcPr>
          <w:p w14:paraId="343C039F" w14:textId="36CCC811" w:rsidR="006515D9" w:rsidRDefault="006515D9" w:rsidP="00216E8E">
            <w:pPr>
              <w:cnfStyle w:val="000000000000" w:firstRow="0" w:lastRow="0" w:firstColumn="0" w:lastColumn="0" w:oddVBand="0" w:evenVBand="0" w:oddHBand="0" w:evenHBand="0" w:firstRowFirstColumn="0" w:firstRowLastColumn="0" w:lastRowFirstColumn="0" w:lastRowLastColumn="0"/>
              <w:pPrChange w:id="3450" w:author="Kelvin" w:date="2014-11-10T20:39:00Z">
                <w:pPr>
                  <w:cnfStyle w:val="000000000000" w:firstRow="0" w:lastRow="0" w:firstColumn="0" w:lastColumn="0" w:oddVBand="0" w:evenVBand="0" w:oddHBand="0" w:evenHBand="0" w:firstRowFirstColumn="0" w:firstRowLastColumn="0" w:lastRowFirstColumn="0" w:lastRowLastColumn="0"/>
                </w:pPr>
              </w:pPrChange>
            </w:pPr>
            <w:r>
              <w:t xml:space="preserve">A </w:t>
            </w:r>
            <w:del w:id="3451" w:author="Kelvin" w:date="2014-11-10T20:39:00Z">
              <w:r w:rsidRPr="00216E8E" w:rsidDel="00216E8E">
                <w:rPr>
                  <w:i/>
                  <w:rPrChange w:id="3452" w:author="Kelvin" w:date="2014-11-10T20:39:00Z">
                    <w:rPr/>
                  </w:rPrChange>
                </w:rPr>
                <w:delText xml:space="preserve">task </w:delText>
              </w:r>
            </w:del>
            <w:ins w:id="3453" w:author="Kelvin" w:date="2014-11-10T20:39:00Z">
              <w:r w:rsidR="00216E8E" w:rsidRPr="00216E8E">
                <w:rPr>
                  <w:i/>
                  <w:rPrChange w:id="3454" w:author="Kelvin" w:date="2014-11-10T20:39:00Z">
                    <w:rPr/>
                  </w:rPrChange>
                </w:rPr>
                <w:t>T</w:t>
              </w:r>
              <w:r w:rsidR="00216E8E" w:rsidRPr="00216E8E">
                <w:rPr>
                  <w:i/>
                  <w:rPrChange w:id="3455" w:author="Kelvin" w:date="2014-11-10T20:39:00Z">
                    <w:rPr/>
                  </w:rPrChange>
                </w:rPr>
                <w:t>ask</w:t>
              </w:r>
              <w:r w:rsidR="00216E8E">
                <w:t xml:space="preserve"> </w:t>
              </w:r>
            </w:ins>
            <w:r>
              <w:t>without any date specified.</w:t>
            </w:r>
          </w:p>
        </w:tc>
      </w:tr>
      <w:tr w:rsidR="0074143A" w14:paraId="7673451A" w14:textId="77777777" w:rsidTr="00154C9D">
        <w:trPr>
          <w:cnfStyle w:val="000000100000" w:firstRow="0" w:lastRow="0" w:firstColumn="0" w:lastColumn="0" w:oddVBand="0" w:evenVBand="0" w:oddHBand="1" w:evenHBand="0" w:firstRowFirstColumn="0" w:firstRowLastColumn="0" w:lastRowFirstColumn="0" w:lastRowLastColumn="0"/>
          <w:ins w:id="3456" w:author="Kelvin Ang" w:date="2014-11-09T20:52:00Z"/>
        </w:trPr>
        <w:tc>
          <w:tcPr>
            <w:cnfStyle w:val="001000000000" w:firstRow="0" w:lastRow="0" w:firstColumn="1" w:lastColumn="0" w:oddVBand="0" w:evenVBand="0" w:oddHBand="0" w:evenHBand="0" w:firstRowFirstColumn="0" w:firstRowLastColumn="0" w:lastRowFirstColumn="0" w:lastRowLastColumn="0"/>
            <w:tcW w:w="1998" w:type="dxa"/>
          </w:tcPr>
          <w:p w14:paraId="4292C39C" w14:textId="2017E468" w:rsidR="0074143A" w:rsidRDefault="0074143A" w:rsidP="009C73CF">
            <w:pPr>
              <w:rPr>
                <w:ins w:id="3457" w:author="Kelvin Ang" w:date="2014-11-09T20:52:00Z"/>
              </w:rPr>
            </w:pPr>
            <w:ins w:id="3458" w:author="Kelvin Ang" w:date="2014-11-09T20:52:00Z">
              <w:r>
                <w:t>Hashtag</w:t>
              </w:r>
            </w:ins>
          </w:p>
        </w:tc>
        <w:tc>
          <w:tcPr>
            <w:tcW w:w="7578" w:type="dxa"/>
          </w:tcPr>
          <w:p w14:paraId="13672140" w14:textId="1C3BCE5A" w:rsidR="0074143A" w:rsidRDefault="0074143A">
            <w:pPr>
              <w:cnfStyle w:val="000000100000" w:firstRow="0" w:lastRow="0" w:firstColumn="0" w:lastColumn="0" w:oddVBand="0" w:evenVBand="0" w:oddHBand="1" w:evenHBand="0" w:firstRowFirstColumn="0" w:firstRowLastColumn="0" w:lastRowFirstColumn="0" w:lastRowLastColumn="0"/>
              <w:rPr>
                <w:ins w:id="3459" w:author="Kelvin Ang" w:date="2014-11-09T20:52:00Z"/>
              </w:rPr>
            </w:pPr>
            <w:ins w:id="3460" w:author="Kelvin Ang" w:date="2014-11-09T20:52:00Z">
              <w:r>
                <w:t>A # s</w:t>
              </w:r>
            </w:ins>
            <w:ins w:id="3461" w:author="Kelvin" w:date="2014-11-10T19:26:00Z">
              <w:r w:rsidR="00395773">
                <w:t>ymbol</w:t>
              </w:r>
            </w:ins>
            <w:ins w:id="3462" w:author="Kelvin Ang" w:date="2014-11-09T20:52:00Z">
              <w:del w:id="3463" w:author="Kelvin" w:date="2014-11-10T19:26:00Z">
                <w:r w:rsidDel="00395773">
                  <w:delText>ign</w:delText>
                </w:r>
              </w:del>
              <w:r>
                <w:t xml:space="preserve"> a</w:t>
              </w:r>
              <w:r w:rsidR="004D29CD">
                <w:t>ppended to the start of a word. Can be used as a verb to describe the act of appending a hashtag to the start of a word.</w:t>
              </w:r>
            </w:ins>
          </w:p>
        </w:tc>
      </w:tr>
      <w:tr w:rsidR="00242FCB" w14:paraId="2C1A0F25"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701FFBF1" w14:textId="45674466" w:rsidR="00242FCB" w:rsidRDefault="009C73CF" w:rsidP="009C73CF">
            <w:r>
              <w:t>Task</w:t>
            </w:r>
          </w:p>
        </w:tc>
        <w:tc>
          <w:tcPr>
            <w:tcW w:w="7578" w:type="dxa"/>
          </w:tcPr>
          <w:p w14:paraId="16112DE3" w14:textId="40761231"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 collection of description, date and time information used to describe an entry in the task manager.</w:t>
            </w:r>
          </w:p>
        </w:tc>
      </w:tr>
      <w:tr w:rsidR="00242FCB" w14:paraId="0367538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EC3C253" w14:textId="25B7D76C" w:rsidR="00242FCB" w:rsidRDefault="009C73CF" w:rsidP="009C73CF">
            <w:r>
              <w:t>Interpreted String</w:t>
            </w:r>
          </w:p>
        </w:tc>
        <w:tc>
          <w:tcPr>
            <w:tcW w:w="7578" w:type="dxa"/>
          </w:tcPr>
          <w:p w14:paraId="3702D9B9" w14:textId="0BAC9D6E" w:rsidR="00242FCB" w:rsidRDefault="009C73CF" w:rsidP="00242FCB">
            <w:pPr>
              <w:cnfStyle w:val="000000100000" w:firstRow="0" w:lastRow="0" w:firstColumn="0" w:lastColumn="0" w:oddVBand="0" w:evenVBand="0" w:oddHBand="1" w:evenHBand="0" w:firstRowFirstColumn="0" w:firstRowLastColumn="0" w:lastRowFirstColumn="0" w:lastRowLastColumn="0"/>
            </w:pPr>
            <w:r w:rsidRPr="009C73CF">
              <w:t xml:space="preserve">A String directly formatted from the user's input, with date/time information converted into absolute values (i.e. </w:t>
            </w:r>
            <w:r w:rsidRPr="00811105">
              <w:rPr>
                <w:rFonts w:ascii="Consolas" w:hAnsi="Consolas" w:cs="Consolas"/>
                <w:sz w:val="20"/>
                <w:szCs w:val="20"/>
                <w:rPrChange w:id="3464" w:author="Kelvin" w:date="2014-11-10T19:27:00Z">
                  <w:rPr/>
                </w:rPrChange>
              </w:rPr>
              <w:t>08 Nov 2014 08:30:00 PM</w:t>
            </w:r>
            <w:r w:rsidRPr="009C73CF">
              <w:t>).</w:t>
            </w:r>
          </w:p>
        </w:tc>
      </w:tr>
      <w:tr w:rsidR="00242FCB" w14:paraId="7AB1CC46"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2DFBC978" w14:textId="18CFFFF6" w:rsidR="00242FCB" w:rsidRDefault="009C73CF" w:rsidP="009C73CF">
            <w:r>
              <w:t>Message</w:t>
            </w:r>
          </w:p>
        </w:tc>
        <w:tc>
          <w:tcPr>
            <w:tcW w:w="7578" w:type="dxa"/>
          </w:tcPr>
          <w:p w14:paraId="2F6CC441" w14:textId="22F1E4D1" w:rsidR="00242FCB" w:rsidRDefault="009C73CF" w:rsidP="009C73CF">
            <w:pPr>
              <w:cnfStyle w:val="000000000000" w:firstRow="0" w:lastRow="0" w:firstColumn="0" w:lastColumn="0" w:oddVBand="0" w:evenVBand="0" w:oddHBand="0" w:evenHBand="0" w:firstRowFirstColumn="0" w:firstRowLastColumn="0" w:lastRowFirstColumn="0" w:lastRowLastColumn="0"/>
            </w:pPr>
            <w:r>
              <w:t>A message paired with a type.</w:t>
            </w:r>
          </w:p>
        </w:tc>
      </w:tr>
      <w:tr w:rsidR="006515D9" w14:paraId="12F79BB6"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1C325AF" w14:textId="65F0DAA2" w:rsidR="006515D9" w:rsidRDefault="006515D9" w:rsidP="006515D9">
            <w:r>
              <w:t>Multiple Task</w:t>
            </w:r>
          </w:p>
        </w:tc>
        <w:tc>
          <w:tcPr>
            <w:tcW w:w="7578" w:type="dxa"/>
          </w:tcPr>
          <w:p w14:paraId="76897919" w14:textId="4643A039" w:rsidR="006515D9" w:rsidRDefault="006515D9" w:rsidP="00491F40">
            <w:pPr>
              <w:cnfStyle w:val="000000100000" w:firstRow="0" w:lastRow="0" w:firstColumn="0" w:lastColumn="0" w:oddVBand="0" w:evenVBand="0" w:oddHBand="1" w:evenHBand="0" w:firstRowFirstColumn="0" w:firstRowLastColumn="0" w:lastRowFirstColumn="0" w:lastRowLastColumn="0"/>
              <w:pPrChange w:id="3465" w:author="Kelvin" w:date="2014-11-10T20:40:00Z">
                <w:pPr>
                  <w:cnfStyle w:val="000000100000" w:firstRow="0" w:lastRow="0" w:firstColumn="0" w:lastColumn="0" w:oddVBand="0" w:evenVBand="0" w:oddHBand="1" w:evenHBand="0" w:firstRowFirstColumn="0" w:firstRowLastColumn="0" w:lastRowFirstColumn="0" w:lastRowLastColumn="0"/>
                </w:pPr>
              </w:pPrChange>
            </w:pPr>
            <w:r>
              <w:t xml:space="preserve">A </w:t>
            </w:r>
            <w:del w:id="3466" w:author="Kelvin" w:date="2014-11-10T20:40:00Z">
              <w:r w:rsidRPr="00491F40" w:rsidDel="00491F40">
                <w:rPr>
                  <w:i/>
                  <w:rPrChange w:id="3467" w:author="Kelvin" w:date="2014-11-10T20:40:00Z">
                    <w:rPr/>
                  </w:rPrChange>
                </w:rPr>
                <w:delText xml:space="preserve">task </w:delText>
              </w:r>
            </w:del>
            <w:ins w:id="3468" w:author="Kelvin" w:date="2014-11-10T20:40:00Z">
              <w:r w:rsidR="00491F40" w:rsidRPr="00491F40">
                <w:rPr>
                  <w:i/>
                  <w:rPrChange w:id="3469" w:author="Kelvin" w:date="2014-11-10T20:40:00Z">
                    <w:rPr/>
                  </w:rPrChange>
                </w:rPr>
                <w:t>T</w:t>
              </w:r>
              <w:r w:rsidR="00491F40" w:rsidRPr="00491F40">
                <w:rPr>
                  <w:i/>
                  <w:rPrChange w:id="3470" w:author="Kelvin" w:date="2014-11-10T20:40:00Z">
                    <w:rPr/>
                  </w:rPrChange>
                </w:rPr>
                <w:t>ask</w:t>
              </w:r>
              <w:r w:rsidR="00491F40">
                <w:t xml:space="preserve"> </w:t>
              </w:r>
            </w:ins>
            <w:r>
              <w:t>with multiple dates defined separated by the “and” connector.</w:t>
            </w:r>
          </w:p>
        </w:tc>
      </w:tr>
      <w:tr w:rsidR="00242FCB" w14:paraId="677F26F7" w14:textId="77777777" w:rsidTr="00154C9D">
        <w:tc>
          <w:tcPr>
            <w:cnfStyle w:val="001000000000" w:firstRow="0" w:lastRow="0" w:firstColumn="1" w:lastColumn="0" w:oddVBand="0" w:evenVBand="0" w:oddHBand="0" w:evenHBand="0" w:firstRowFirstColumn="0" w:firstRowLastColumn="0" w:lastRowFirstColumn="0" w:lastRowLastColumn="0"/>
            <w:tcW w:w="1998" w:type="dxa"/>
          </w:tcPr>
          <w:p w14:paraId="11F69165" w14:textId="7E9B3CE8" w:rsidR="00242FCB" w:rsidRDefault="009C73CF" w:rsidP="009C73CF">
            <w:r>
              <w:t>Relative String</w:t>
            </w:r>
          </w:p>
        </w:tc>
        <w:tc>
          <w:tcPr>
            <w:tcW w:w="7578" w:type="dxa"/>
          </w:tcPr>
          <w:p w14:paraId="3B347BD3" w14:textId="541A49A3" w:rsidR="00242FCB" w:rsidRDefault="009C73CF" w:rsidP="00242FCB">
            <w:pPr>
              <w:cnfStyle w:val="000000000000" w:firstRow="0" w:lastRow="0" w:firstColumn="0" w:lastColumn="0" w:oddVBand="0" w:evenVBand="0" w:oddHBand="0" w:evenHBand="0" w:firstRowFirstColumn="0" w:firstRowLastColumn="0" w:lastRowFirstColumn="0" w:lastRowLastColumn="0"/>
            </w:pPr>
            <w:r w:rsidRPr="009C73CF">
              <w:t>An Interpreted String with date/time information converted into relative terms (i.e. today, tomorrow).</w:t>
            </w:r>
          </w:p>
        </w:tc>
      </w:tr>
      <w:tr w:rsidR="00242FCB" w14:paraId="10473FA5" w14:textId="77777777" w:rsidTr="00154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406BF5B" w14:textId="62421AA0" w:rsidR="00242FCB" w:rsidRDefault="006515D9" w:rsidP="00242FCB">
            <w:r>
              <w:t>Ranged Task</w:t>
            </w:r>
          </w:p>
        </w:tc>
        <w:tc>
          <w:tcPr>
            <w:tcW w:w="7578" w:type="dxa"/>
          </w:tcPr>
          <w:p w14:paraId="61E7AF91" w14:textId="1F48BA8F" w:rsidR="00242FCB" w:rsidRDefault="006515D9" w:rsidP="001018F4">
            <w:pPr>
              <w:cnfStyle w:val="000000100000" w:firstRow="0" w:lastRow="0" w:firstColumn="0" w:lastColumn="0" w:oddVBand="0" w:evenVBand="0" w:oddHBand="1" w:evenHBand="0" w:firstRowFirstColumn="0" w:firstRowLastColumn="0" w:lastRowFirstColumn="0" w:lastRowLastColumn="0"/>
              <w:pPrChange w:id="3471" w:author="Kelvin" w:date="2014-11-10T20:40:00Z">
                <w:pPr>
                  <w:cnfStyle w:val="000000100000" w:firstRow="0" w:lastRow="0" w:firstColumn="0" w:lastColumn="0" w:oddVBand="0" w:evenVBand="0" w:oddHBand="1" w:evenHBand="0" w:firstRowFirstColumn="0" w:firstRowLastColumn="0" w:lastRowFirstColumn="0" w:lastRowLastColumn="0"/>
                </w:pPr>
              </w:pPrChange>
            </w:pPr>
            <w:r>
              <w:t xml:space="preserve">A </w:t>
            </w:r>
            <w:del w:id="3472" w:author="Kelvin" w:date="2014-11-10T20:40:00Z">
              <w:r w:rsidRPr="001018F4" w:rsidDel="001018F4">
                <w:rPr>
                  <w:i/>
                  <w:rPrChange w:id="3473" w:author="Kelvin" w:date="2014-11-10T20:40:00Z">
                    <w:rPr/>
                  </w:rPrChange>
                </w:rPr>
                <w:delText xml:space="preserve">task </w:delText>
              </w:r>
            </w:del>
            <w:ins w:id="3474" w:author="Kelvin" w:date="2014-11-10T20:40:00Z">
              <w:r w:rsidR="001018F4" w:rsidRPr="001018F4">
                <w:rPr>
                  <w:i/>
                  <w:rPrChange w:id="3475" w:author="Kelvin" w:date="2014-11-10T20:40:00Z">
                    <w:rPr/>
                  </w:rPrChange>
                </w:rPr>
                <w:t>T</w:t>
              </w:r>
              <w:r w:rsidR="001018F4" w:rsidRPr="001018F4">
                <w:rPr>
                  <w:i/>
                  <w:rPrChange w:id="3476" w:author="Kelvin" w:date="2014-11-10T20:40:00Z">
                    <w:rPr/>
                  </w:rPrChange>
                </w:rPr>
                <w:t>ask</w:t>
              </w:r>
              <w:r w:rsidR="001018F4">
                <w:t xml:space="preserve"> </w:t>
              </w:r>
            </w:ins>
            <w:r>
              <w:t>with a start and end time.</w:t>
            </w:r>
          </w:p>
        </w:tc>
      </w:tr>
      <w:tr w:rsidR="008F2251" w14:paraId="7D832D21" w14:textId="77777777" w:rsidTr="00154C9D">
        <w:trPr>
          <w:ins w:id="3477" w:author="Kelvin Ang" w:date="2014-11-09T11:03:00Z"/>
        </w:trPr>
        <w:tc>
          <w:tcPr>
            <w:cnfStyle w:val="001000000000" w:firstRow="0" w:lastRow="0" w:firstColumn="1" w:lastColumn="0" w:oddVBand="0" w:evenVBand="0" w:oddHBand="0" w:evenHBand="0" w:firstRowFirstColumn="0" w:firstRowLastColumn="0" w:lastRowFirstColumn="0" w:lastRowLastColumn="0"/>
            <w:tcW w:w="1998" w:type="dxa"/>
          </w:tcPr>
          <w:p w14:paraId="524FCC98" w14:textId="2C6742BA" w:rsidR="008F2251" w:rsidRDefault="008F2251" w:rsidP="00242FCB">
            <w:pPr>
              <w:rPr>
                <w:ins w:id="3478" w:author="Kelvin Ang" w:date="2014-11-09T11:03:00Z"/>
              </w:rPr>
            </w:pPr>
            <w:ins w:id="3479" w:author="Kelvin Ang" w:date="2014-11-09T11:03:00Z">
              <w:r>
                <w:t>Undoable</w:t>
              </w:r>
            </w:ins>
          </w:p>
        </w:tc>
        <w:tc>
          <w:tcPr>
            <w:tcW w:w="7578" w:type="dxa"/>
          </w:tcPr>
          <w:p w14:paraId="5A68B20B" w14:textId="1077973D" w:rsidR="008F2251" w:rsidRDefault="008F2251" w:rsidP="00242FCB">
            <w:pPr>
              <w:cnfStyle w:val="000000000000" w:firstRow="0" w:lastRow="0" w:firstColumn="0" w:lastColumn="0" w:oddVBand="0" w:evenVBand="0" w:oddHBand="0" w:evenHBand="0" w:firstRowFirstColumn="0" w:firstRowLastColumn="0" w:lastRowFirstColumn="0" w:lastRowLastColumn="0"/>
              <w:rPr>
                <w:ins w:id="3480" w:author="Kelvin Ang" w:date="2014-11-09T11:03:00Z"/>
              </w:rPr>
            </w:pPr>
            <w:ins w:id="3481" w:author="Kelvin Ang" w:date="2014-11-09T11:03:00Z">
              <w:r>
                <w:t>An Action that can be undone.</w:t>
              </w:r>
            </w:ins>
          </w:p>
        </w:tc>
      </w:tr>
    </w:tbl>
    <w:p w14:paraId="698ECB0E" w14:textId="77777777" w:rsidR="00242FCB" w:rsidRPr="00242FCB" w:rsidRDefault="00242FCB" w:rsidP="00242FCB"/>
    <w:sectPr w:rsidR="00242FCB" w:rsidRPr="00242FCB" w:rsidSect="0092526E">
      <w:footerReference w:type="defaul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01DEE5" w14:textId="77777777" w:rsidR="006020F8" w:rsidRDefault="006020F8" w:rsidP="00EA7A3B">
      <w:pPr>
        <w:spacing w:after="0" w:line="240" w:lineRule="auto"/>
      </w:pPr>
      <w:r>
        <w:separator/>
      </w:r>
    </w:p>
  </w:endnote>
  <w:endnote w:type="continuationSeparator" w:id="0">
    <w:p w14:paraId="2F0CDBCC" w14:textId="77777777" w:rsidR="006020F8" w:rsidRDefault="006020F8" w:rsidP="00EA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794799"/>
      <w:docPartObj>
        <w:docPartGallery w:val="Page Numbers (Bottom of Page)"/>
        <w:docPartUnique/>
      </w:docPartObj>
    </w:sdtPr>
    <w:sdtEndPr>
      <w:rPr>
        <w:noProof/>
      </w:rPr>
    </w:sdtEndPr>
    <w:sdtContent>
      <w:p w14:paraId="503E528F" w14:textId="3DAA0F2D" w:rsidR="00947A4B" w:rsidRDefault="00947A4B">
        <w:pPr>
          <w:pStyle w:val="Footer"/>
          <w:jc w:val="right"/>
        </w:pPr>
        <w:r>
          <w:fldChar w:fldCharType="begin"/>
        </w:r>
        <w:r>
          <w:instrText xml:space="preserve"> PAGE   \* MERGEFORMAT </w:instrText>
        </w:r>
        <w:r>
          <w:fldChar w:fldCharType="separate"/>
        </w:r>
        <w:r w:rsidR="00453918">
          <w:rPr>
            <w:noProof/>
          </w:rPr>
          <w:t>1</w:t>
        </w:r>
        <w:r>
          <w:rPr>
            <w:noProof/>
          </w:rPr>
          <w:fldChar w:fldCharType="end"/>
        </w:r>
      </w:p>
    </w:sdtContent>
  </w:sdt>
  <w:p w14:paraId="7C78C6ED" w14:textId="77777777" w:rsidR="00947A4B" w:rsidRDefault="00947A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503982" w14:textId="77777777" w:rsidR="006020F8" w:rsidRDefault="006020F8" w:rsidP="00EA7A3B">
      <w:pPr>
        <w:spacing w:after="0" w:line="240" w:lineRule="auto"/>
      </w:pPr>
      <w:r>
        <w:separator/>
      </w:r>
    </w:p>
  </w:footnote>
  <w:footnote w:type="continuationSeparator" w:id="0">
    <w:p w14:paraId="5C185F76" w14:textId="77777777" w:rsidR="006020F8" w:rsidRDefault="006020F8" w:rsidP="00EA7A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F26BE" w14:textId="55FEB90A" w:rsidR="00947A4B" w:rsidRDefault="00947A4B" w:rsidP="005F7C19">
    <w:pPr>
      <w:pStyle w:val="Header"/>
      <w:tabs>
        <w:tab w:val="clear" w:pos="9360"/>
      </w:tabs>
    </w:pPr>
    <w:r>
      <w:tab/>
    </w:r>
    <w:del w:id="38" w:author="Kelvin" w:date="2014-11-10T19:51:00Z">
      <w:r w:rsidDel="00947A4B">
        <w:delText>[t17-4j][V0.5</w:delText>
      </w:r>
      <w:r w:rsidRPr="00976510" w:rsidDel="00947A4B">
        <w:delText>]</w:delText>
      </w:r>
    </w:del>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A82B9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2E6A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6C1EB8"/>
    <w:multiLevelType w:val="hybridMultilevel"/>
    <w:tmpl w:val="4E2C5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4B67"/>
    <w:multiLevelType w:val="hybridMultilevel"/>
    <w:tmpl w:val="623C34D8"/>
    <w:lvl w:ilvl="0" w:tplc="5EBEF3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39"/>
    <w:multiLevelType w:val="hybridMultilevel"/>
    <w:tmpl w:val="FCC6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2EC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2775B"/>
    <w:multiLevelType w:val="multilevel"/>
    <w:tmpl w:val="39C0CC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44E71DB"/>
    <w:multiLevelType w:val="hybridMultilevel"/>
    <w:tmpl w:val="0B38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778C1"/>
    <w:multiLevelType w:val="hybridMultilevel"/>
    <w:tmpl w:val="ACE088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55007"/>
    <w:multiLevelType w:val="hybridMultilevel"/>
    <w:tmpl w:val="DF0E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E4A36"/>
    <w:multiLevelType w:val="hybridMultilevel"/>
    <w:tmpl w:val="7E98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A17D7F"/>
    <w:multiLevelType w:val="hybridMultilevel"/>
    <w:tmpl w:val="A73A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355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012068"/>
    <w:multiLevelType w:val="hybridMultilevel"/>
    <w:tmpl w:val="C14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B20BF2"/>
    <w:multiLevelType w:val="hybridMultilevel"/>
    <w:tmpl w:val="E994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D05649"/>
    <w:multiLevelType w:val="hybridMultilevel"/>
    <w:tmpl w:val="C94638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440E173F"/>
    <w:multiLevelType w:val="hybridMultilevel"/>
    <w:tmpl w:val="250ED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75A46"/>
    <w:multiLevelType w:val="hybridMultilevel"/>
    <w:tmpl w:val="1A2C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9F2B06"/>
    <w:multiLevelType w:val="hybridMultilevel"/>
    <w:tmpl w:val="6FB8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EF21F9"/>
    <w:multiLevelType w:val="hybridMultilevel"/>
    <w:tmpl w:val="AFF2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994E14"/>
    <w:multiLevelType w:val="hybridMultilevel"/>
    <w:tmpl w:val="5548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AB6AD2"/>
    <w:multiLevelType w:val="hybridMultilevel"/>
    <w:tmpl w:val="3FC86C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A07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AAD1C66"/>
    <w:multiLevelType w:val="hybridMultilevel"/>
    <w:tmpl w:val="1674E0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5"/>
  </w:num>
  <w:num w:numId="5">
    <w:abstractNumId w:val="13"/>
  </w:num>
  <w:num w:numId="6">
    <w:abstractNumId w:val="19"/>
  </w:num>
  <w:num w:numId="7">
    <w:abstractNumId w:val="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20"/>
  </w:num>
  <w:num w:numId="20">
    <w:abstractNumId w:val="21"/>
  </w:num>
  <w:num w:numId="21">
    <w:abstractNumId w:val="22"/>
  </w:num>
  <w:num w:numId="22">
    <w:abstractNumId w:val="1"/>
  </w:num>
  <w:num w:numId="23">
    <w:abstractNumId w:val="5"/>
  </w:num>
  <w:num w:numId="24">
    <w:abstractNumId w:val="12"/>
  </w:num>
  <w:num w:numId="25">
    <w:abstractNumId w:val="2"/>
  </w:num>
  <w:num w:numId="26">
    <w:abstractNumId w:val="23"/>
  </w:num>
  <w:num w:numId="27">
    <w:abstractNumId w:val="18"/>
  </w:num>
  <w:num w:numId="28">
    <w:abstractNumId w:val="16"/>
  </w:num>
  <w:num w:numId="29">
    <w:abstractNumId w:val="17"/>
  </w:num>
  <w:num w:numId="30">
    <w:abstractNumId w:val="8"/>
  </w:num>
  <w:num w:numId="31">
    <w:abstractNumId w:val="10"/>
  </w:num>
  <w:num w:numId="32">
    <w:abstractNumId w:val="11"/>
  </w:num>
  <w:num w:numId="33">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w15:presenceInfo w15:providerId="None" w15:userId="Kelvin"/>
  </w15:person>
  <w15:person w15:author="Kelvin Ang">
    <w15:presenceInfo w15:providerId="Windows Live" w15:userId="924ca7ed2e089839"/>
  </w15:person>
  <w15:person w15:author="Lim Wei Jie">
    <w15:presenceInfo w15:providerId="Windows Live" w15:userId="e9071921399fbc80"/>
  </w15:person>
  <w15:person w15:author="zhen yu">
    <w15:presenceInfo w15:providerId="Windows Live" w15:userId="07547e0d4893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trackRevision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71"/>
    <w:rsid w:val="00000463"/>
    <w:rsid w:val="00001807"/>
    <w:rsid w:val="00002A88"/>
    <w:rsid w:val="00003033"/>
    <w:rsid w:val="00010FEE"/>
    <w:rsid w:val="00013698"/>
    <w:rsid w:val="00013ACB"/>
    <w:rsid w:val="00014DE3"/>
    <w:rsid w:val="00015B49"/>
    <w:rsid w:val="00017CCA"/>
    <w:rsid w:val="00024C61"/>
    <w:rsid w:val="000321F0"/>
    <w:rsid w:val="00034B75"/>
    <w:rsid w:val="0004188B"/>
    <w:rsid w:val="00044651"/>
    <w:rsid w:val="00050472"/>
    <w:rsid w:val="000558D3"/>
    <w:rsid w:val="00061E77"/>
    <w:rsid w:val="0006269D"/>
    <w:rsid w:val="00066892"/>
    <w:rsid w:val="00076F3A"/>
    <w:rsid w:val="000775B9"/>
    <w:rsid w:val="00082FE5"/>
    <w:rsid w:val="00086145"/>
    <w:rsid w:val="00092EE7"/>
    <w:rsid w:val="000933E2"/>
    <w:rsid w:val="000938FE"/>
    <w:rsid w:val="000A19A9"/>
    <w:rsid w:val="000A284B"/>
    <w:rsid w:val="000A4731"/>
    <w:rsid w:val="000A6DEF"/>
    <w:rsid w:val="000B0CF3"/>
    <w:rsid w:val="000C0875"/>
    <w:rsid w:val="000C67A1"/>
    <w:rsid w:val="000C7304"/>
    <w:rsid w:val="000D1AD0"/>
    <w:rsid w:val="000D1E74"/>
    <w:rsid w:val="000D2DE2"/>
    <w:rsid w:val="000D3371"/>
    <w:rsid w:val="000E48C1"/>
    <w:rsid w:val="000E7DC9"/>
    <w:rsid w:val="000F3123"/>
    <w:rsid w:val="000F4480"/>
    <w:rsid w:val="000F5FA9"/>
    <w:rsid w:val="0010102A"/>
    <w:rsid w:val="001018F4"/>
    <w:rsid w:val="00105273"/>
    <w:rsid w:val="001102C8"/>
    <w:rsid w:val="00110A0C"/>
    <w:rsid w:val="0011373D"/>
    <w:rsid w:val="001205C7"/>
    <w:rsid w:val="001233F1"/>
    <w:rsid w:val="0012664C"/>
    <w:rsid w:val="001277ED"/>
    <w:rsid w:val="0013351C"/>
    <w:rsid w:val="00141139"/>
    <w:rsid w:val="00141CCE"/>
    <w:rsid w:val="00154C9D"/>
    <w:rsid w:val="00165B09"/>
    <w:rsid w:val="00175E5D"/>
    <w:rsid w:val="00177EE4"/>
    <w:rsid w:val="00181269"/>
    <w:rsid w:val="0018636F"/>
    <w:rsid w:val="00187422"/>
    <w:rsid w:val="00191908"/>
    <w:rsid w:val="001A1D5B"/>
    <w:rsid w:val="001A1F93"/>
    <w:rsid w:val="001A4630"/>
    <w:rsid w:val="001B1F95"/>
    <w:rsid w:val="001B3006"/>
    <w:rsid w:val="001B3098"/>
    <w:rsid w:val="001B3CD3"/>
    <w:rsid w:val="001B69B5"/>
    <w:rsid w:val="001B776D"/>
    <w:rsid w:val="001C0D7E"/>
    <w:rsid w:val="001C3FCD"/>
    <w:rsid w:val="001C5E26"/>
    <w:rsid w:val="001E0091"/>
    <w:rsid w:val="001F0970"/>
    <w:rsid w:val="002027B1"/>
    <w:rsid w:val="002036DC"/>
    <w:rsid w:val="002117C0"/>
    <w:rsid w:val="00211AFD"/>
    <w:rsid w:val="00216E8E"/>
    <w:rsid w:val="002369DC"/>
    <w:rsid w:val="002405CF"/>
    <w:rsid w:val="002419D5"/>
    <w:rsid w:val="00242FCB"/>
    <w:rsid w:val="002432F0"/>
    <w:rsid w:val="00252BBC"/>
    <w:rsid w:val="00257675"/>
    <w:rsid w:val="002647DC"/>
    <w:rsid w:val="002719CD"/>
    <w:rsid w:val="00282047"/>
    <w:rsid w:val="0028376C"/>
    <w:rsid w:val="00290075"/>
    <w:rsid w:val="00290D58"/>
    <w:rsid w:val="002912BB"/>
    <w:rsid w:val="002A2A53"/>
    <w:rsid w:val="002A332C"/>
    <w:rsid w:val="002A4C03"/>
    <w:rsid w:val="002B018F"/>
    <w:rsid w:val="002B3A83"/>
    <w:rsid w:val="002B3DDF"/>
    <w:rsid w:val="002C29DB"/>
    <w:rsid w:val="002C7A87"/>
    <w:rsid w:val="002C7B78"/>
    <w:rsid w:val="002C7C56"/>
    <w:rsid w:val="002D0F94"/>
    <w:rsid w:val="002D1995"/>
    <w:rsid w:val="002D552A"/>
    <w:rsid w:val="002D63C8"/>
    <w:rsid w:val="002D6896"/>
    <w:rsid w:val="002E1132"/>
    <w:rsid w:val="002E1DFC"/>
    <w:rsid w:val="002E5132"/>
    <w:rsid w:val="002E56E8"/>
    <w:rsid w:val="002F4685"/>
    <w:rsid w:val="002F4F84"/>
    <w:rsid w:val="00302989"/>
    <w:rsid w:val="0030705C"/>
    <w:rsid w:val="00336288"/>
    <w:rsid w:val="003418D9"/>
    <w:rsid w:val="00341A2E"/>
    <w:rsid w:val="003512B0"/>
    <w:rsid w:val="003518CA"/>
    <w:rsid w:val="00352D50"/>
    <w:rsid w:val="00376186"/>
    <w:rsid w:val="00387117"/>
    <w:rsid w:val="00390043"/>
    <w:rsid w:val="00395773"/>
    <w:rsid w:val="00396128"/>
    <w:rsid w:val="00396506"/>
    <w:rsid w:val="003A23E4"/>
    <w:rsid w:val="003A4C79"/>
    <w:rsid w:val="003A7D6F"/>
    <w:rsid w:val="003B4B3D"/>
    <w:rsid w:val="003B55EF"/>
    <w:rsid w:val="003B7183"/>
    <w:rsid w:val="003C0AB9"/>
    <w:rsid w:val="003C0DB2"/>
    <w:rsid w:val="003C37A5"/>
    <w:rsid w:val="003C3981"/>
    <w:rsid w:val="003C556B"/>
    <w:rsid w:val="003D290C"/>
    <w:rsid w:val="003E17B6"/>
    <w:rsid w:val="003F04B0"/>
    <w:rsid w:val="003F3466"/>
    <w:rsid w:val="003F62B7"/>
    <w:rsid w:val="0040351F"/>
    <w:rsid w:val="00407DAB"/>
    <w:rsid w:val="004157F2"/>
    <w:rsid w:val="00426548"/>
    <w:rsid w:val="0042742F"/>
    <w:rsid w:val="00432946"/>
    <w:rsid w:val="004348B3"/>
    <w:rsid w:val="00436959"/>
    <w:rsid w:val="00440AB7"/>
    <w:rsid w:val="00441ECE"/>
    <w:rsid w:val="00444277"/>
    <w:rsid w:val="00445045"/>
    <w:rsid w:val="004458D6"/>
    <w:rsid w:val="004525AB"/>
    <w:rsid w:val="00453918"/>
    <w:rsid w:val="0045694F"/>
    <w:rsid w:val="00464488"/>
    <w:rsid w:val="00467ECB"/>
    <w:rsid w:val="00472967"/>
    <w:rsid w:val="004741E9"/>
    <w:rsid w:val="00481A3C"/>
    <w:rsid w:val="00481E50"/>
    <w:rsid w:val="00482CAE"/>
    <w:rsid w:val="00485385"/>
    <w:rsid w:val="00491C6A"/>
    <w:rsid w:val="00491F40"/>
    <w:rsid w:val="00492BBE"/>
    <w:rsid w:val="0049719F"/>
    <w:rsid w:val="004A0C52"/>
    <w:rsid w:val="004A5E58"/>
    <w:rsid w:val="004B0A05"/>
    <w:rsid w:val="004B5D81"/>
    <w:rsid w:val="004C4690"/>
    <w:rsid w:val="004C7A5C"/>
    <w:rsid w:val="004C7CEE"/>
    <w:rsid w:val="004C7FE1"/>
    <w:rsid w:val="004D29CD"/>
    <w:rsid w:val="004D5C50"/>
    <w:rsid w:val="004D7708"/>
    <w:rsid w:val="004E2672"/>
    <w:rsid w:val="004E5140"/>
    <w:rsid w:val="004E7EE3"/>
    <w:rsid w:val="004F17B3"/>
    <w:rsid w:val="004F4205"/>
    <w:rsid w:val="004F7707"/>
    <w:rsid w:val="00511135"/>
    <w:rsid w:val="00513EE5"/>
    <w:rsid w:val="00516114"/>
    <w:rsid w:val="00516D2C"/>
    <w:rsid w:val="0052299C"/>
    <w:rsid w:val="00526C61"/>
    <w:rsid w:val="005302FA"/>
    <w:rsid w:val="005321A4"/>
    <w:rsid w:val="00533E26"/>
    <w:rsid w:val="00540F5C"/>
    <w:rsid w:val="00550705"/>
    <w:rsid w:val="00552328"/>
    <w:rsid w:val="00552B2B"/>
    <w:rsid w:val="005546DD"/>
    <w:rsid w:val="005634FA"/>
    <w:rsid w:val="0057190C"/>
    <w:rsid w:val="00572489"/>
    <w:rsid w:val="0057528B"/>
    <w:rsid w:val="00576AE8"/>
    <w:rsid w:val="0059080E"/>
    <w:rsid w:val="00590AC0"/>
    <w:rsid w:val="00597BF3"/>
    <w:rsid w:val="005A6019"/>
    <w:rsid w:val="005B5EDF"/>
    <w:rsid w:val="005C3E15"/>
    <w:rsid w:val="005D3AAC"/>
    <w:rsid w:val="005D4AD9"/>
    <w:rsid w:val="005E2205"/>
    <w:rsid w:val="005E3124"/>
    <w:rsid w:val="005E4196"/>
    <w:rsid w:val="005E4D9A"/>
    <w:rsid w:val="005E52B9"/>
    <w:rsid w:val="005E56FA"/>
    <w:rsid w:val="005F208F"/>
    <w:rsid w:val="005F28FB"/>
    <w:rsid w:val="005F2A0E"/>
    <w:rsid w:val="005F341C"/>
    <w:rsid w:val="005F52C7"/>
    <w:rsid w:val="005F5757"/>
    <w:rsid w:val="005F6040"/>
    <w:rsid w:val="005F699F"/>
    <w:rsid w:val="005F7C19"/>
    <w:rsid w:val="006020F8"/>
    <w:rsid w:val="00617359"/>
    <w:rsid w:val="00621221"/>
    <w:rsid w:val="00623766"/>
    <w:rsid w:val="0062694D"/>
    <w:rsid w:val="00633CB1"/>
    <w:rsid w:val="00634264"/>
    <w:rsid w:val="00634D11"/>
    <w:rsid w:val="00635B72"/>
    <w:rsid w:val="00643E82"/>
    <w:rsid w:val="006440D9"/>
    <w:rsid w:val="00644A70"/>
    <w:rsid w:val="00647B89"/>
    <w:rsid w:val="0065008F"/>
    <w:rsid w:val="006515D9"/>
    <w:rsid w:val="00661A71"/>
    <w:rsid w:val="00661D54"/>
    <w:rsid w:val="00662DF9"/>
    <w:rsid w:val="00663053"/>
    <w:rsid w:val="006709CD"/>
    <w:rsid w:val="00670CB9"/>
    <w:rsid w:val="006724B5"/>
    <w:rsid w:val="0067266D"/>
    <w:rsid w:val="006777FD"/>
    <w:rsid w:val="00680C84"/>
    <w:rsid w:val="0068402C"/>
    <w:rsid w:val="00692B89"/>
    <w:rsid w:val="006A6F7D"/>
    <w:rsid w:val="006A70DD"/>
    <w:rsid w:val="006A7EAA"/>
    <w:rsid w:val="006B1713"/>
    <w:rsid w:val="006B4472"/>
    <w:rsid w:val="006C1E2A"/>
    <w:rsid w:val="006C2BF4"/>
    <w:rsid w:val="006C466A"/>
    <w:rsid w:val="006D00D2"/>
    <w:rsid w:val="006E2C4F"/>
    <w:rsid w:val="006E31F7"/>
    <w:rsid w:val="006F1F8E"/>
    <w:rsid w:val="006F7ADB"/>
    <w:rsid w:val="007041E1"/>
    <w:rsid w:val="00705B63"/>
    <w:rsid w:val="0071287E"/>
    <w:rsid w:val="00717E48"/>
    <w:rsid w:val="007232CA"/>
    <w:rsid w:val="00724014"/>
    <w:rsid w:val="00725266"/>
    <w:rsid w:val="0074143A"/>
    <w:rsid w:val="0074158C"/>
    <w:rsid w:val="007415A4"/>
    <w:rsid w:val="007418A7"/>
    <w:rsid w:val="00744DD7"/>
    <w:rsid w:val="00745BF9"/>
    <w:rsid w:val="0074746B"/>
    <w:rsid w:val="007555B8"/>
    <w:rsid w:val="00761254"/>
    <w:rsid w:val="00762AAE"/>
    <w:rsid w:val="00762ECE"/>
    <w:rsid w:val="00764EE5"/>
    <w:rsid w:val="00773751"/>
    <w:rsid w:val="00783BC6"/>
    <w:rsid w:val="00787761"/>
    <w:rsid w:val="007914FB"/>
    <w:rsid w:val="00793B28"/>
    <w:rsid w:val="00795501"/>
    <w:rsid w:val="007958DE"/>
    <w:rsid w:val="00796F11"/>
    <w:rsid w:val="00796F23"/>
    <w:rsid w:val="007974E7"/>
    <w:rsid w:val="007A0367"/>
    <w:rsid w:val="007A3747"/>
    <w:rsid w:val="007B1309"/>
    <w:rsid w:val="007B4A28"/>
    <w:rsid w:val="007B7679"/>
    <w:rsid w:val="007E4E47"/>
    <w:rsid w:val="007F02B6"/>
    <w:rsid w:val="007F1FE9"/>
    <w:rsid w:val="007F3112"/>
    <w:rsid w:val="007F32D7"/>
    <w:rsid w:val="007F5898"/>
    <w:rsid w:val="008041F1"/>
    <w:rsid w:val="00810439"/>
    <w:rsid w:val="00811105"/>
    <w:rsid w:val="00814AED"/>
    <w:rsid w:val="00814C5E"/>
    <w:rsid w:val="0082401C"/>
    <w:rsid w:val="00825A07"/>
    <w:rsid w:val="00826316"/>
    <w:rsid w:val="00826542"/>
    <w:rsid w:val="00826AEF"/>
    <w:rsid w:val="00826D3E"/>
    <w:rsid w:val="00830ACC"/>
    <w:rsid w:val="00834103"/>
    <w:rsid w:val="00835835"/>
    <w:rsid w:val="00835961"/>
    <w:rsid w:val="00836B90"/>
    <w:rsid w:val="00837FAF"/>
    <w:rsid w:val="008414FA"/>
    <w:rsid w:val="00844214"/>
    <w:rsid w:val="008446BE"/>
    <w:rsid w:val="008448FE"/>
    <w:rsid w:val="00844D94"/>
    <w:rsid w:val="00847917"/>
    <w:rsid w:val="00851C98"/>
    <w:rsid w:val="00857718"/>
    <w:rsid w:val="008627BA"/>
    <w:rsid w:val="00863294"/>
    <w:rsid w:val="00863776"/>
    <w:rsid w:val="00872ADC"/>
    <w:rsid w:val="00876E6E"/>
    <w:rsid w:val="008810DA"/>
    <w:rsid w:val="008820C3"/>
    <w:rsid w:val="008909A9"/>
    <w:rsid w:val="00890AD1"/>
    <w:rsid w:val="00890E7B"/>
    <w:rsid w:val="00890FE4"/>
    <w:rsid w:val="00892ADF"/>
    <w:rsid w:val="00894EAF"/>
    <w:rsid w:val="008A19ED"/>
    <w:rsid w:val="008A26BB"/>
    <w:rsid w:val="008A2959"/>
    <w:rsid w:val="008B5A68"/>
    <w:rsid w:val="008B7A96"/>
    <w:rsid w:val="008C1C0B"/>
    <w:rsid w:val="008C2A80"/>
    <w:rsid w:val="008D64B2"/>
    <w:rsid w:val="008E1937"/>
    <w:rsid w:val="008F1566"/>
    <w:rsid w:val="008F2251"/>
    <w:rsid w:val="00903831"/>
    <w:rsid w:val="00903E06"/>
    <w:rsid w:val="00911C16"/>
    <w:rsid w:val="00913470"/>
    <w:rsid w:val="00915B94"/>
    <w:rsid w:val="00920D1C"/>
    <w:rsid w:val="00921590"/>
    <w:rsid w:val="0092526E"/>
    <w:rsid w:val="00936E58"/>
    <w:rsid w:val="009373E0"/>
    <w:rsid w:val="0094312E"/>
    <w:rsid w:val="0094355B"/>
    <w:rsid w:val="009445A9"/>
    <w:rsid w:val="00944F65"/>
    <w:rsid w:val="00947A4B"/>
    <w:rsid w:val="00947D95"/>
    <w:rsid w:val="009505C5"/>
    <w:rsid w:val="009527D7"/>
    <w:rsid w:val="00954EF0"/>
    <w:rsid w:val="00956AF9"/>
    <w:rsid w:val="00956F5A"/>
    <w:rsid w:val="00957D3A"/>
    <w:rsid w:val="0096059F"/>
    <w:rsid w:val="00966250"/>
    <w:rsid w:val="00966F7A"/>
    <w:rsid w:val="009678C8"/>
    <w:rsid w:val="00970223"/>
    <w:rsid w:val="00975C13"/>
    <w:rsid w:val="00976510"/>
    <w:rsid w:val="00977D0A"/>
    <w:rsid w:val="00984ED4"/>
    <w:rsid w:val="009878A1"/>
    <w:rsid w:val="00990B9F"/>
    <w:rsid w:val="009910F6"/>
    <w:rsid w:val="009915CD"/>
    <w:rsid w:val="00992C9B"/>
    <w:rsid w:val="0099315B"/>
    <w:rsid w:val="0099343C"/>
    <w:rsid w:val="00997440"/>
    <w:rsid w:val="009A1B71"/>
    <w:rsid w:val="009A7E98"/>
    <w:rsid w:val="009B09F0"/>
    <w:rsid w:val="009B12BD"/>
    <w:rsid w:val="009B7DF9"/>
    <w:rsid w:val="009C06CC"/>
    <w:rsid w:val="009C0BF7"/>
    <w:rsid w:val="009C15E8"/>
    <w:rsid w:val="009C73CF"/>
    <w:rsid w:val="009D0256"/>
    <w:rsid w:val="009D1D84"/>
    <w:rsid w:val="009D2113"/>
    <w:rsid w:val="009D3E48"/>
    <w:rsid w:val="009D687B"/>
    <w:rsid w:val="009E298B"/>
    <w:rsid w:val="009E4806"/>
    <w:rsid w:val="009E521D"/>
    <w:rsid w:val="009E57EF"/>
    <w:rsid w:val="009F28D0"/>
    <w:rsid w:val="009F4471"/>
    <w:rsid w:val="00A01B52"/>
    <w:rsid w:val="00A07B65"/>
    <w:rsid w:val="00A10E61"/>
    <w:rsid w:val="00A13DB4"/>
    <w:rsid w:val="00A13EA7"/>
    <w:rsid w:val="00A1674C"/>
    <w:rsid w:val="00A225AC"/>
    <w:rsid w:val="00A37AE1"/>
    <w:rsid w:val="00A65446"/>
    <w:rsid w:val="00A70E31"/>
    <w:rsid w:val="00A72F09"/>
    <w:rsid w:val="00A7395C"/>
    <w:rsid w:val="00A86A40"/>
    <w:rsid w:val="00A94126"/>
    <w:rsid w:val="00A94523"/>
    <w:rsid w:val="00AA16BB"/>
    <w:rsid w:val="00AA5ED6"/>
    <w:rsid w:val="00AB1B8F"/>
    <w:rsid w:val="00AC5589"/>
    <w:rsid w:val="00AC6878"/>
    <w:rsid w:val="00AC79F9"/>
    <w:rsid w:val="00AD065A"/>
    <w:rsid w:val="00AD1104"/>
    <w:rsid w:val="00AF5FA7"/>
    <w:rsid w:val="00AF68D7"/>
    <w:rsid w:val="00AF7A6C"/>
    <w:rsid w:val="00B0081C"/>
    <w:rsid w:val="00B05F25"/>
    <w:rsid w:val="00B103A6"/>
    <w:rsid w:val="00B10E9C"/>
    <w:rsid w:val="00B16D46"/>
    <w:rsid w:val="00B2107C"/>
    <w:rsid w:val="00B253F5"/>
    <w:rsid w:val="00B42EFF"/>
    <w:rsid w:val="00B42F97"/>
    <w:rsid w:val="00B462B5"/>
    <w:rsid w:val="00B5103C"/>
    <w:rsid w:val="00B518DD"/>
    <w:rsid w:val="00B52A3C"/>
    <w:rsid w:val="00B56946"/>
    <w:rsid w:val="00B57BD3"/>
    <w:rsid w:val="00B6342D"/>
    <w:rsid w:val="00B63B97"/>
    <w:rsid w:val="00B665B4"/>
    <w:rsid w:val="00B7437C"/>
    <w:rsid w:val="00B767E4"/>
    <w:rsid w:val="00B810C0"/>
    <w:rsid w:val="00B82BA3"/>
    <w:rsid w:val="00B86373"/>
    <w:rsid w:val="00B955B4"/>
    <w:rsid w:val="00BA3221"/>
    <w:rsid w:val="00BA3AC8"/>
    <w:rsid w:val="00BB27B4"/>
    <w:rsid w:val="00BC1042"/>
    <w:rsid w:val="00BC1237"/>
    <w:rsid w:val="00BC3E78"/>
    <w:rsid w:val="00BC6930"/>
    <w:rsid w:val="00BD7C67"/>
    <w:rsid w:val="00BD7F61"/>
    <w:rsid w:val="00BE28BB"/>
    <w:rsid w:val="00BE3B72"/>
    <w:rsid w:val="00BE57E7"/>
    <w:rsid w:val="00BE67CB"/>
    <w:rsid w:val="00BF25AD"/>
    <w:rsid w:val="00BF5CD9"/>
    <w:rsid w:val="00C013BD"/>
    <w:rsid w:val="00C0755F"/>
    <w:rsid w:val="00C13C4D"/>
    <w:rsid w:val="00C23FC5"/>
    <w:rsid w:val="00C24663"/>
    <w:rsid w:val="00C320EA"/>
    <w:rsid w:val="00C32139"/>
    <w:rsid w:val="00C350DE"/>
    <w:rsid w:val="00C55401"/>
    <w:rsid w:val="00C67180"/>
    <w:rsid w:val="00C701C9"/>
    <w:rsid w:val="00C72E04"/>
    <w:rsid w:val="00C82A65"/>
    <w:rsid w:val="00C90846"/>
    <w:rsid w:val="00CA7707"/>
    <w:rsid w:val="00CB50CE"/>
    <w:rsid w:val="00CB5D22"/>
    <w:rsid w:val="00CC494D"/>
    <w:rsid w:val="00CC5F57"/>
    <w:rsid w:val="00CD0B80"/>
    <w:rsid w:val="00CD5861"/>
    <w:rsid w:val="00CD587E"/>
    <w:rsid w:val="00CF2E76"/>
    <w:rsid w:val="00D04B78"/>
    <w:rsid w:val="00D051CE"/>
    <w:rsid w:val="00D10C5A"/>
    <w:rsid w:val="00D126AB"/>
    <w:rsid w:val="00D12BE1"/>
    <w:rsid w:val="00D17F4A"/>
    <w:rsid w:val="00D23816"/>
    <w:rsid w:val="00D25D4F"/>
    <w:rsid w:val="00D310F3"/>
    <w:rsid w:val="00D317B9"/>
    <w:rsid w:val="00D3363D"/>
    <w:rsid w:val="00D37E93"/>
    <w:rsid w:val="00D45E3B"/>
    <w:rsid w:val="00D46D54"/>
    <w:rsid w:val="00D54393"/>
    <w:rsid w:val="00D56D31"/>
    <w:rsid w:val="00D573AE"/>
    <w:rsid w:val="00D57686"/>
    <w:rsid w:val="00D64343"/>
    <w:rsid w:val="00D6615C"/>
    <w:rsid w:val="00D66A19"/>
    <w:rsid w:val="00D67F24"/>
    <w:rsid w:val="00D73192"/>
    <w:rsid w:val="00D74FDE"/>
    <w:rsid w:val="00D84992"/>
    <w:rsid w:val="00D8571A"/>
    <w:rsid w:val="00D8601E"/>
    <w:rsid w:val="00D9012A"/>
    <w:rsid w:val="00D93151"/>
    <w:rsid w:val="00D9571D"/>
    <w:rsid w:val="00DA0E52"/>
    <w:rsid w:val="00DA29CB"/>
    <w:rsid w:val="00DA539C"/>
    <w:rsid w:val="00DB56F0"/>
    <w:rsid w:val="00DB7D93"/>
    <w:rsid w:val="00DC0DC4"/>
    <w:rsid w:val="00DC5A90"/>
    <w:rsid w:val="00DD0BBB"/>
    <w:rsid w:val="00DD17A6"/>
    <w:rsid w:val="00DD3A53"/>
    <w:rsid w:val="00DD3ABA"/>
    <w:rsid w:val="00DD5B36"/>
    <w:rsid w:val="00DD7570"/>
    <w:rsid w:val="00DD79E6"/>
    <w:rsid w:val="00DE0C49"/>
    <w:rsid w:val="00DE175C"/>
    <w:rsid w:val="00DE3BFC"/>
    <w:rsid w:val="00DF1EF9"/>
    <w:rsid w:val="00DF3480"/>
    <w:rsid w:val="00DF4163"/>
    <w:rsid w:val="00DF5694"/>
    <w:rsid w:val="00E02B6E"/>
    <w:rsid w:val="00E02FC6"/>
    <w:rsid w:val="00E153BB"/>
    <w:rsid w:val="00E204C6"/>
    <w:rsid w:val="00E206CA"/>
    <w:rsid w:val="00E24F47"/>
    <w:rsid w:val="00E378DB"/>
    <w:rsid w:val="00E40D92"/>
    <w:rsid w:val="00E50534"/>
    <w:rsid w:val="00E61797"/>
    <w:rsid w:val="00E64986"/>
    <w:rsid w:val="00E70F89"/>
    <w:rsid w:val="00E731A2"/>
    <w:rsid w:val="00E74782"/>
    <w:rsid w:val="00E81452"/>
    <w:rsid w:val="00E8247D"/>
    <w:rsid w:val="00E84C1A"/>
    <w:rsid w:val="00E86022"/>
    <w:rsid w:val="00E9365A"/>
    <w:rsid w:val="00E948E8"/>
    <w:rsid w:val="00E96B2C"/>
    <w:rsid w:val="00E974B9"/>
    <w:rsid w:val="00E97586"/>
    <w:rsid w:val="00EA0728"/>
    <w:rsid w:val="00EA0A99"/>
    <w:rsid w:val="00EA1D03"/>
    <w:rsid w:val="00EA4D92"/>
    <w:rsid w:val="00EA6452"/>
    <w:rsid w:val="00EA6F5F"/>
    <w:rsid w:val="00EA7A3B"/>
    <w:rsid w:val="00EB14EE"/>
    <w:rsid w:val="00EB1F8E"/>
    <w:rsid w:val="00EB2B04"/>
    <w:rsid w:val="00EB588A"/>
    <w:rsid w:val="00EB6A5E"/>
    <w:rsid w:val="00EB7703"/>
    <w:rsid w:val="00EB7D50"/>
    <w:rsid w:val="00EC1C43"/>
    <w:rsid w:val="00EC7AFC"/>
    <w:rsid w:val="00ED0796"/>
    <w:rsid w:val="00ED12EA"/>
    <w:rsid w:val="00ED51E6"/>
    <w:rsid w:val="00ED57C3"/>
    <w:rsid w:val="00ED73D8"/>
    <w:rsid w:val="00EE1CFF"/>
    <w:rsid w:val="00EE2656"/>
    <w:rsid w:val="00EE27A2"/>
    <w:rsid w:val="00EE3182"/>
    <w:rsid w:val="00EE4311"/>
    <w:rsid w:val="00EE64C7"/>
    <w:rsid w:val="00EF7BED"/>
    <w:rsid w:val="00F06B49"/>
    <w:rsid w:val="00F12E0B"/>
    <w:rsid w:val="00F12EDF"/>
    <w:rsid w:val="00F167B4"/>
    <w:rsid w:val="00F21CCD"/>
    <w:rsid w:val="00F21E21"/>
    <w:rsid w:val="00F23855"/>
    <w:rsid w:val="00F25FB4"/>
    <w:rsid w:val="00F26A3C"/>
    <w:rsid w:val="00F321E7"/>
    <w:rsid w:val="00F360B0"/>
    <w:rsid w:val="00F408C7"/>
    <w:rsid w:val="00F4578B"/>
    <w:rsid w:val="00F45E9E"/>
    <w:rsid w:val="00F50987"/>
    <w:rsid w:val="00F53225"/>
    <w:rsid w:val="00F54974"/>
    <w:rsid w:val="00F54F24"/>
    <w:rsid w:val="00F576A2"/>
    <w:rsid w:val="00F67B9F"/>
    <w:rsid w:val="00F67F9E"/>
    <w:rsid w:val="00F7167E"/>
    <w:rsid w:val="00F71EE2"/>
    <w:rsid w:val="00F7674F"/>
    <w:rsid w:val="00F76F44"/>
    <w:rsid w:val="00F8734D"/>
    <w:rsid w:val="00F90E88"/>
    <w:rsid w:val="00F91C44"/>
    <w:rsid w:val="00FC10EA"/>
    <w:rsid w:val="00FC677C"/>
    <w:rsid w:val="00FD4795"/>
    <w:rsid w:val="00FE0E19"/>
    <w:rsid w:val="00FE26CD"/>
    <w:rsid w:val="00FE28FA"/>
    <w:rsid w:val="00FE32C8"/>
    <w:rsid w:val="00FE6BFF"/>
    <w:rsid w:val="00FE7B8D"/>
    <w:rsid w:val="00FF42E7"/>
    <w:rsid w:val="00FF462A"/>
    <w:rsid w:val="00FF61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5FB9C7C"/>
  <w15:docId w15:val="{CF687370-8930-46BD-8B9B-39AFAC37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47"/>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98"/>
  </w:style>
  <w:style w:type="paragraph" w:styleId="Heading1">
    <w:name w:val="heading 1"/>
    <w:basedOn w:val="Normal"/>
    <w:next w:val="Normal"/>
    <w:link w:val="Heading1Char"/>
    <w:uiPriority w:val="9"/>
    <w:qFormat/>
    <w:rsid w:val="00540F5C"/>
    <w:pPr>
      <w:keepNext/>
      <w:keepLines/>
      <w:spacing w:before="400" w:after="40" w:line="240" w:lineRule="auto"/>
      <w:outlineLvl w:val="0"/>
    </w:pPr>
    <w:rPr>
      <w:rFonts w:asciiTheme="majorHAnsi" w:eastAsiaTheme="majorEastAsia" w:hAnsiTheme="majorHAnsi" w:cstheme="majorBidi"/>
      <w:color w:val="244061" w:themeColor="accent1" w:themeShade="80"/>
      <w:sz w:val="56"/>
      <w:szCs w:val="36"/>
    </w:rPr>
  </w:style>
  <w:style w:type="paragraph" w:styleId="Heading2">
    <w:name w:val="heading 2"/>
    <w:basedOn w:val="Normal"/>
    <w:next w:val="Normal"/>
    <w:link w:val="Heading2Char"/>
    <w:uiPriority w:val="9"/>
    <w:unhideWhenUsed/>
    <w:qFormat/>
    <w:rsid w:val="00013698"/>
    <w:pPr>
      <w:keepNext/>
      <w:keepLines/>
      <w:spacing w:before="40" w:after="0" w:line="240" w:lineRule="auto"/>
      <w:outlineLvl w:val="1"/>
    </w:pPr>
    <w:rPr>
      <w:rFonts w:asciiTheme="majorHAnsi" w:eastAsiaTheme="majorEastAsia" w:hAnsiTheme="majorHAnsi" w:cstheme="majorBidi"/>
      <w:color w:val="365F91" w:themeColor="accent1" w:themeShade="BF"/>
      <w:sz w:val="48"/>
      <w:szCs w:val="32"/>
    </w:rPr>
  </w:style>
  <w:style w:type="paragraph" w:styleId="Heading3">
    <w:name w:val="heading 3"/>
    <w:basedOn w:val="Normal"/>
    <w:next w:val="Normal"/>
    <w:link w:val="Heading3Char"/>
    <w:uiPriority w:val="9"/>
    <w:unhideWhenUsed/>
    <w:qFormat/>
    <w:rsid w:val="00B6342D"/>
    <w:pPr>
      <w:keepNext/>
      <w:keepLines/>
      <w:spacing w:before="40" w:after="0" w:line="240" w:lineRule="auto"/>
      <w:outlineLvl w:val="2"/>
    </w:pPr>
    <w:rPr>
      <w:rFonts w:asciiTheme="majorHAnsi" w:eastAsiaTheme="majorEastAsia" w:hAnsiTheme="majorHAnsi" w:cstheme="majorBidi"/>
      <w:color w:val="365F91" w:themeColor="accent1" w:themeShade="BF"/>
      <w:sz w:val="44"/>
      <w:szCs w:val="28"/>
    </w:rPr>
  </w:style>
  <w:style w:type="paragraph" w:styleId="Heading4">
    <w:name w:val="heading 4"/>
    <w:basedOn w:val="Normal"/>
    <w:next w:val="Normal"/>
    <w:link w:val="Heading4Char"/>
    <w:uiPriority w:val="9"/>
    <w:unhideWhenUsed/>
    <w:qFormat/>
    <w:rsid w:val="004D5C50"/>
    <w:pPr>
      <w:keepNext/>
      <w:keepLines/>
      <w:spacing w:before="40" w:after="0"/>
      <w:outlineLvl w:val="3"/>
    </w:pPr>
    <w:rPr>
      <w:rFonts w:asciiTheme="majorHAnsi" w:eastAsiaTheme="majorEastAsia" w:hAnsiTheme="majorHAnsi" w:cstheme="majorBidi"/>
      <w:color w:val="365F91" w:themeColor="accent1" w:themeShade="BF"/>
      <w:sz w:val="36"/>
      <w:szCs w:val="24"/>
    </w:rPr>
  </w:style>
  <w:style w:type="paragraph" w:styleId="Heading5">
    <w:name w:val="heading 5"/>
    <w:basedOn w:val="Normal"/>
    <w:next w:val="Normal"/>
    <w:link w:val="Heading5Char"/>
    <w:uiPriority w:val="9"/>
    <w:semiHidden/>
    <w:unhideWhenUsed/>
    <w:qFormat/>
    <w:rsid w:val="0001369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1369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1369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1369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1369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F5C"/>
    <w:rPr>
      <w:rFonts w:asciiTheme="majorHAnsi" w:eastAsiaTheme="majorEastAsia" w:hAnsiTheme="majorHAnsi" w:cstheme="majorBidi"/>
      <w:color w:val="244061" w:themeColor="accent1" w:themeShade="80"/>
      <w:sz w:val="56"/>
      <w:szCs w:val="36"/>
    </w:rPr>
  </w:style>
  <w:style w:type="paragraph" w:customStyle="1" w:styleId="GridTable31">
    <w:name w:val="Grid Table 31"/>
    <w:basedOn w:val="Heading1"/>
    <w:next w:val="Normal"/>
    <w:uiPriority w:val="39"/>
    <w:semiHidden/>
    <w:unhideWhenUsed/>
    <w:rsid w:val="009F4471"/>
    <w:pPr>
      <w:outlineLvl w:val="9"/>
    </w:pPr>
  </w:style>
  <w:style w:type="paragraph" w:styleId="BalloonText">
    <w:name w:val="Balloon Text"/>
    <w:basedOn w:val="Normal"/>
    <w:link w:val="BalloonTextChar"/>
    <w:uiPriority w:val="99"/>
    <w:semiHidden/>
    <w:unhideWhenUsed/>
    <w:rsid w:val="009F447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F4471"/>
    <w:rPr>
      <w:rFonts w:ascii="Tahoma" w:hAnsi="Tahoma" w:cs="Tahoma"/>
      <w:sz w:val="16"/>
      <w:szCs w:val="16"/>
    </w:rPr>
  </w:style>
  <w:style w:type="character" w:customStyle="1" w:styleId="Heading2Char">
    <w:name w:val="Heading 2 Char"/>
    <w:basedOn w:val="DefaultParagraphFont"/>
    <w:link w:val="Heading2"/>
    <w:uiPriority w:val="9"/>
    <w:rsid w:val="00013698"/>
    <w:rPr>
      <w:rFonts w:asciiTheme="majorHAnsi" w:eastAsiaTheme="majorEastAsia" w:hAnsiTheme="majorHAnsi" w:cstheme="majorBidi"/>
      <w:color w:val="365F91" w:themeColor="accent1" w:themeShade="BF"/>
      <w:sz w:val="48"/>
      <w:szCs w:val="32"/>
    </w:rPr>
  </w:style>
  <w:style w:type="character" w:customStyle="1" w:styleId="Heading3Char">
    <w:name w:val="Heading 3 Char"/>
    <w:basedOn w:val="DefaultParagraphFont"/>
    <w:link w:val="Heading3"/>
    <w:uiPriority w:val="9"/>
    <w:rsid w:val="00B6342D"/>
    <w:rPr>
      <w:rFonts w:asciiTheme="majorHAnsi" w:eastAsiaTheme="majorEastAsia" w:hAnsiTheme="majorHAnsi" w:cstheme="majorBidi"/>
      <w:color w:val="365F91" w:themeColor="accent1" w:themeShade="BF"/>
      <w:sz w:val="44"/>
      <w:szCs w:val="28"/>
    </w:rPr>
  </w:style>
  <w:style w:type="paragraph" w:styleId="TOC1">
    <w:name w:val="toc 1"/>
    <w:basedOn w:val="Normal"/>
    <w:next w:val="Normal"/>
    <w:autoRedefine/>
    <w:uiPriority w:val="39"/>
    <w:unhideWhenUsed/>
    <w:rsid w:val="009F4471"/>
    <w:pPr>
      <w:spacing w:after="100"/>
    </w:pPr>
  </w:style>
  <w:style w:type="paragraph" w:styleId="TOC2">
    <w:name w:val="toc 2"/>
    <w:basedOn w:val="Normal"/>
    <w:next w:val="Normal"/>
    <w:autoRedefine/>
    <w:uiPriority w:val="39"/>
    <w:unhideWhenUsed/>
    <w:rsid w:val="009F4471"/>
    <w:pPr>
      <w:spacing w:after="100"/>
      <w:ind w:left="220"/>
    </w:pPr>
  </w:style>
  <w:style w:type="paragraph" w:styleId="TOC3">
    <w:name w:val="toc 3"/>
    <w:basedOn w:val="Normal"/>
    <w:next w:val="Normal"/>
    <w:autoRedefine/>
    <w:uiPriority w:val="39"/>
    <w:unhideWhenUsed/>
    <w:rsid w:val="009F4471"/>
    <w:pPr>
      <w:spacing w:after="100"/>
      <w:ind w:left="440"/>
    </w:pPr>
  </w:style>
  <w:style w:type="character" w:styleId="Hyperlink">
    <w:name w:val="Hyperlink"/>
    <w:uiPriority w:val="99"/>
    <w:unhideWhenUsed/>
    <w:rsid w:val="009F4471"/>
    <w:rPr>
      <w:color w:val="0000FF"/>
      <w:u w:val="single"/>
    </w:rPr>
  </w:style>
  <w:style w:type="paragraph" w:styleId="Header">
    <w:name w:val="header"/>
    <w:basedOn w:val="Normal"/>
    <w:link w:val="HeaderChar"/>
    <w:uiPriority w:val="99"/>
    <w:unhideWhenUsed/>
    <w:rsid w:val="00EA7A3B"/>
    <w:pPr>
      <w:tabs>
        <w:tab w:val="center" w:pos="4680"/>
        <w:tab w:val="right" w:pos="9360"/>
      </w:tabs>
    </w:pPr>
  </w:style>
  <w:style w:type="character" w:customStyle="1" w:styleId="HeaderChar">
    <w:name w:val="Header Char"/>
    <w:link w:val="Header"/>
    <w:uiPriority w:val="99"/>
    <w:rsid w:val="00EA7A3B"/>
    <w:rPr>
      <w:sz w:val="22"/>
      <w:szCs w:val="22"/>
    </w:rPr>
  </w:style>
  <w:style w:type="paragraph" w:styleId="Footer">
    <w:name w:val="footer"/>
    <w:basedOn w:val="Normal"/>
    <w:link w:val="FooterChar"/>
    <w:uiPriority w:val="99"/>
    <w:unhideWhenUsed/>
    <w:rsid w:val="00EA7A3B"/>
    <w:pPr>
      <w:tabs>
        <w:tab w:val="center" w:pos="4680"/>
        <w:tab w:val="right" w:pos="9360"/>
      </w:tabs>
    </w:pPr>
  </w:style>
  <w:style w:type="character" w:customStyle="1" w:styleId="FooterChar">
    <w:name w:val="Footer Char"/>
    <w:link w:val="Footer"/>
    <w:uiPriority w:val="99"/>
    <w:rsid w:val="00EA7A3B"/>
    <w:rPr>
      <w:sz w:val="22"/>
      <w:szCs w:val="22"/>
    </w:rPr>
  </w:style>
  <w:style w:type="paragraph" w:customStyle="1" w:styleId="TutorialSubmitter">
    <w:name w:val="Tutorial Submitter"/>
    <w:basedOn w:val="Normal"/>
    <w:qFormat/>
    <w:rsid w:val="005E3124"/>
    <w:pPr>
      <w:pageBreakBefore/>
    </w:pPr>
    <w:rPr>
      <w:b/>
      <w:sz w:val="32"/>
    </w:rPr>
  </w:style>
  <w:style w:type="table" w:styleId="TableGrid">
    <w:name w:val="Table Grid"/>
    <w:basedOn w:val="TableNormal"/>
    <w:uiPriority w:val="39"/>
    <w:rsid w:val="005F7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DE3BFC"/>
    <w:rPr>
      <w:sz w:val="16"/>
      <w:szCs w:val="16"/>
    </w:rPr>
  </w:style>
  <w:style w:type="paragraph" w:styleId="CommentText">
    <w:name w:val="annotation text"/>
    <w:basedOn w:val="Normal"/>
    <w:link w:val="CommentTextChar"/>
    <w:uiPriority w:val="99"/>
    <w:semiHidden/>
    <w:unhideWhenUsed/>
    <w:rsid w:val="00DE3BFC"/>
    <w:rPr>
      <w:sz w:val="20"/>
      <w:szCs w:val="20"/>
    </w:rPr>
  </w:style>
  <w:style w:type="character" w:customStyle="1" w:styleId="CommentTextChar">
    <w:name w:val="Comment Text Char"/>
    <w:link w:val="CommentText"/>
    <w:uiPriority w:val="99"/>
    <w:semiHidden/>
    <w:rsid w:val="00DE3BFC"/>
    <w:rPr>
      <w:lang w:val="en-US" w:eastAsia="en-US"/>
    </w:rPr>
  </w:style>
  <w:style w:type="paragraph" w:styleId="CommentSubject">
    <w:name w:val="annotation subject"/>
    <w:basedOn w:val="CommentText"/>
    <w:next w:val="CommentText"/>
    <w:link w:val="CommentSubjectChar"/>
    <w:uiPriority w:val="99"/>
    <w:semiHidden/>
    <w:unhideWhenUsed/>
    <w:rsid w:val="00DE3BFC"/>
    <w:rPr>
      <w:b/>
      <w:bCs/>
    </w:rPr>
  </w:style>
  <w:style w:type="character" w:customStyle="1" w:styleId="CommentSubjectChar">
    <w:name w:val="Comment Subject Char"/>
    <w:link w:val="CommentSubject"/>
    <w:uiPriority w:val="99"/>
    <w:semiHidden/>
    <w:rsid w:val="00DE3BFC"/>
    <w:rPr>
      <w:b/>
      <w:bCs/>
      <w:lang w:val="en-US" w:eastAsia="en-US"/>
    </w:rPr>
  </w:style>
  <w:style w:type="paragraph" w:styleId="NormalWeb">
    <w:name w:val="Normal (Web)"/>
    <w:basedOn w:val="Normal"/>
    <w:uiPriority w:val="99"/>
    <w:unhideWhenUsed/>
    <w:rsid w:val="00863294"/>
    <w:pPr>
      <w:spacing w:before="100" w:beforeAutospacing="1" w:after="100" w:afterAutospacing="1" w:line="240" w:lineRule="auto"/>
    </w:pPr>
    <w:rPr>
      <w:rFonts w:ascii="Times New Roman" w:eastAsia="Times New Roman" w:hAnsi="Times New Roman"/>
      <w:sz w:val="24"/>
      <w:szCs w:val="24"/>
    </w:rPr>
  </w:style>
  <w:style w:type="paragraph" w:customStyle="1" w:styleId="MediumShading1-Accent11">
    <w:name w:val="Medium Shading 1 - Accent 11"/>
    <w:uiPriority w:val="1"/>
    <w:rsid w:val="00472967"/>
  </w:style>
  <w:style w:type="paragraph" w:styleId="NoSpacing">
    <w:name w:val="No Spacing"/>
    <w:link w:val="NoSpacingChar"/>
    <w:uiPriority w:val="1"/>
    <w:qFormat/>
    <w:rsid w:val="00013698"/>
    <w:pPr>
      <w:spacing w:after="0" w:line="240" w:lineRule="auto"/>
    </w:pPr>
  </w:style>
  <w:style w:type="paragraph" w:styleId="ListParagraph">
    <w:name w:val="List Paragraph"/>
    <w:basedOn w:val="Normal"/>
    <w:uiPriority w:val="34"/>
    <w:qFormat/>
    <w:rsid w:val="003C0AB9"/>
    <w:pPr>
      <w:ind w:left="720"/>
      <w:contextualSpacing/>
    </w:pPr>
  </w:style>
  <w:style w:type="character" w:customStyle="1" w:styleId="Heading4Char">
    <w:name w:val="Heading 4 Char"/>
    <w:basedOn w:val="DefaultParagraphFont"/>
    <w:link w:val="Heading4"/>
    <w:uiPriority w:val="9"/>
    <w:rsid w:val="004D5C50"/>
    <w:rPr>
      <w:rFonts w:asciiTheme="majorHAnsi" w:eastAsiaTheme="majorEastAsia" w:hAnsiTheme="majorHAnsi" w:cstheme="majorBidi"/>
      <w:color w:val="365F91" w:themeColor="accent1" w:themeShade="BF"/>
      <w:sz w:val="36"/>
      <w:szCs w:val="24"/>
    </w:rPr>
  </w:style>
  <w:style w:type="character" w:customStyle="1" w:styleId="Heading5Char">
    <w:name w:val="Heading 5 Char"/>
    <w:basedOn w:val="DefaultParagraphFont"/>
    <w:link w:val="Heading5"/>
    <w:uiPriority w:val="9"/>
    <w:semiHidden/>
    <w:rsid w:val="0001369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1369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1369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1369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1369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552B2B"/>
    <w:pPr>
      <w:spacing w:line="240" w:lineRule="auto"/>
    </w:pPr>
    <w:rPr>
      <w:b/>
      <w:bCs/>
      <w:color w:val="1F497D" w:themeColor="text2"/>
    </w:rPr>
  </w:style>
  <w:style w:type="paragraph" w:styleId="Title">
    <w:name w:val="Title"/>
    <w:basedOn w:val="Normal"/>
    <w:next w:val="Normal"/>
    <w:link w:val="TitleChar"/>
    <w:uiPriority w:val="10"/>
    <w:qFormat/>
    <w:rsid w:val="0001369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13698"/>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1369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1369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13698"/>
    <w:rPr>
      <w:b/>
      <w:bCs/>
    </w:rPr>
  </w:style>
  <w:style w:type="character" w:styleId="Emphasis">
    <w:name w:val="Emphasis"/>
    <w:basedOn w:val="DefaultParagraphFont"/>
    <w:uiPriority w:val="20"/>
    <w:qFormat/>
    <w:rsid w:val="00DD0BBB"/>
    <w:rPr>
      <w:rFonts w:asciiTheme="majorHAnsi" w:hAnsiTheme="majorHAnsi"/>
      <w:i w:val="0"/>
      <w:iCs/>
      <w:sz w:val="48"/>
    </w:rPr>
  </w:style>
  <w:style w:type="paragraph" w:styleId="Quote">
    <w:name w:val="Quote"/>
    <w:basedOn w:val="Normal"/>
    <w:next w:val="Normal"/>
    <w:link w:val="QuoteChar"/>
    <w:uiPriority w:val="29"/>
    <w:qFormat/>
    <w:rsid w:val="0001369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13698"/>
    <w:rPr>
      <w:color w:val="1F497D" w:themeColor="text2"/>
      <w:sz w:val="24"/>
      <w:szCs w:val="24"/>
    </w:rPr>
  </w:style>
  <w:style w:type="paragraph" w:styleId="IntenseQuote">
    <w:name w:val="Intense Quote"/>
    <w:basedOn w:val="Normal"/>
    <w:next w:val="Normal"/>
    <w:link w:val="IntenseQuoteChar"/>
    <w:uiPriority w:val="30"/>
    <w:qFormat/>
    <w:rsid w:val="000136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1369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13698"/>
    <w:rPr>
      <w:i/>
      <w:iCs/>
      <w:color w:val="595959" w:themeColor="text1" w:themeTint="A6"/>
    </w:rPr>
  </w:style>
  <w:style w:type="character" w:styleId="IntenseEmphasis">
    <w:name w:val="Intense Emphasis"/>
    <w:basedOn w:val="DefaultParagraphFont"/>
    <w:uiPriority w:val="21"/>
    <w:qFormat/>
    <w:rsid w:val="00013698"/>
    <w:rPr>
      <w:b/>
      <w:bCs/>
      <w:i/>
      <w:iCs/>
    </w:rPr>
  </w:style>
  <w:style w:type="character" w:styleId="SubtleReference">
    <w:name w:val="Subtle Reference"/>
    <w:basedOn w:val="DefaultParagraphFont"/>
    <w:uiPriority w:val="31"/>
    <w:qFormat/>
    <w:rsid w:val="000136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698"/>
    <w:rPr>
      <w:b/>
      <w:bCs/>
      <w:smallCaps/>
      <w:color w:val="1F497D" w:themeColor="text2"/>
      <w:u w:val="single"/>
    </w:rPr>
  </w:style>
  <w:style w:type="character" w:styleId="BookTitle">
    <w:name w:val="Book Title"/>
    <w:basedOn w:val="DefaultParagraphFont"/>
    <w:uiPriority w:val="33"/>
    <w:qFormat/>
    <w:rsid w:val="00013698"/>
    <w:rPr>
      <w:b/>
      <w:bCs/>
      <w:smallCaps/>
      <w:spacing w:val="10"/>
    </w:rPr>
  </w:style>
  <w:style w:type="paragraph" w:styleId="TOCHeading">
    <w:name w:val="TOC Heading"/>
    <w:basedOn w:val="Heading1"/>
    <w:next w:val="Normal"/>
    <w:uiPriority w:val="39"/>
    <w:unhideWhenUsed/>
    <w:qFormat/>
    <w:rsid w:val="00013698"/>
    <w:pPr>
      <w:outlineLvl w:val="9"/>
    </w:pPr>
  </w:style>
  <w:style w:type="table" w:styleId="ListTable4-Accent1">
    <w:name w:val="List Table 4 Accent 1"/>
    <w:basedOn w:val="TableNormal"/>
    <w:uiPriority w:val="49"/>
    <w:rsid w:val="00D3363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1F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92526E"/>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92526E"/>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LineNumber">
    <w:name w:val="line number"/>
    <w:basedOn w:val="DefaultParagraphFont"/>
    <w:uiPriority w:val="99"/>
    <w:semiHidden/>
    <w:unhideWhenUsed/>
    <w:rsid w:val="0092526E"/>
  </w:style>
  <w:style w:type="paragraph" w:styleId="Revision">
    <w:name w:val="Revision"/>
    <w:hidden/>
    <w:uiPriority w:val="71"/>
    <w:rsid w:val="003A7D6F"/>
    <w:pPr>
      <w:spacing w:after="0" w:line="240" w:lineRule="auto"/>
    </w:pPr>
  </w:style>
  <w:style w:type="table" w:styleId="GridTable5Dark-Accent5">
    <w:name w:val="Grid Table 5 Dark Accent 5"/>
    <w:basedOn w:val="TableNormal"/>
    <w:uiPriority w:val="50"/>
    <w:rsid w:val="00336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33628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NoSpacingChar">
    <w:name w:val="No Spacing Char"/>
    <w:basedOn w:val="DefaultParagraphFont"/>
    <w:link w:val="NoSpacing"/>
    <w:uiPriority w:val="1"/>
    <w:rsid w:val="005546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2771">
      <w:bodyDiv w:val="1"/>
      <w:marLeft w:val="0"/>
      <w:marRight w:val="0"/>
      <w:marTop w:val="0"/>
      <w:marBottom w:val="0"/>
      <w:divBdr>
        <w:top w:val="none" w:sz="0" w:space="0" w:color="auto"/>
        <w:left w:val="none" w:sz="0" w:space="0" w:color="auto"/>
        <w:bottom w:val="none" w:sz="0" w:space="0" w:color="auto"/>
        <w:right w:val="none" w:sz="0" w:space="0" w:color="auto"/>
      </w:divBdr>
      <w:divsChild>
        <w:div w:id="1939486460">
          <w:marLeft w:val="0"/>
          <w:marRight w:val="0"/>
          <w:marTop w:val="0"/>
          <w:marBottom w:val="0"/>
          <w:divBdr>
            <w:top w:val="none" w:sz="0" w:space="0" w:color="auto"/>
            <w:left w:val="none" w:sz="0" w:space="0" w:color="auto"/>
            <w:bottom w:val="none" w:sz="0" w:space="0" w:color="auto"/>
            <w:right w:val="none" w:sz="0" w:space="0" w:color="auto"/>
          </w:divBdr>
          <w:divsChild>
            <w:div w:id="20921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90">
      <w:bodyDiv w:val="1"/>
      <w:marLeft w:val="0"/>
      <w:marRight w:val="0"/>
      <w:marTop w:val="0"/>
      <w:marBottom w:val="0"/>
      <w:divBdr>
        <w:top w:val="none" w:sz="0" w:space="0" w:color="auto"/>
        <w:left w:val="none" w:sz="0" w:space="0" w:color="auto"/>
        <w:bottom w:val="none" w:sz="0" w:space="0" w:color="auto"/>
        <w:right w:val="none" w:sz="0" w:space="0" w:color="auto"/>
      </w:divBdr>
      <w:divsChild>
        <w:div w:id="1834641782">
          <w:marLeft w:val="0"/>
          <w:marRight w:val="0"/>
          <w:marTop w:val="0"/>
          <w:marBottom w:val="0"/>
          <w:divBdr>
            <w:top w:val="none" w:sz="0" w:space="0" w:color="auto"/>
            <w:left w:val="none" w:sz="0" w:space="0" w:color="auto"/>
            <w:bottom w:val="none" w:sz="0" w:space="0" w:color="auto"/>
            <w:right w:val="none" w:sz="0" w:space="0" w:color="auto"/>
          </w:divBdr>
          <w:divsChild>
            <w:div w:id="20048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5121">
      <w:bodyDiv w:val="1"/>
      <w:marLeft w:val="0"/>
      <w:marRight w:val="0"/>
      <w:marTop w:val="0"/>
      <w:marBottom w:val="0"/>
      <w:divBdr>
        <w:top w:val="none" w:sz="0" w:space="0" w:color="auto"/>
        <w:left w:val="none" w:sz="0" w:space="0" w:color="auto"/>
        <w:bottom w:val="none" w:sz="0" w:space="0" w:color="auto"/>
        <w:right w:val="none" w:sz="0" w:space="0" w:color="auto"/>
      </w:divBdr>
    </w:div>
    <w:div w:id="794367290">
      <w:bodyDiv w:val="1"/>
      <w:marLeft w:val="0"/>
      <w:marRight w:val="0"/>
      <w:marTop w:val="0"/>
      <w:marBottom w:val="0"/>
      <w:divBdr>
        <w:top w:val="none" w:sz="0" w:space="0" w:color="auto"/>
        <w:left w:val="none" w:sz="0" w:space="0" w:color="auto"/>
        <w:bottom w:val="none" w:sz="0" w:space="0" w:color="auto"/>
        <w:right w:val="none" w:sz="0" w:space="0" w:color="auto"/>
      </w:divBdr>
      <w:divsChild>
        <w:div w:id="198788215">
          <w:marLeft w:val="0"/>
          <w:marRight w:val="0"/>
          <w:marTop w:val="0"/>
          <w:marBottom w:val="0"/>
          <w:divBdr>
            <w:top w:val="none" w:sz="0" w:space="0" w:color="auto"/>
            <w:left w:val="none" w:sz="0" w:space="0" w:color="auto"/>
            <w:bottom w:val="none" w:sz="0" w:space="0" w:color="auto"/>
            <w:right w:val="none" w:sz="0" w:space="0" w:color="auto"/>
          </w:divBdr>
          <w:divsChild>
            <w:div w:id="18590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159">
      <w:bodyDiv w:val="1"/>
      <w:marLeft w:val="0"/>
      <w:marRight w:val="0"/>
      <w:marTop w:val="0"/>
      <w:marBottom w:val="0"/>
      <w:divBdr>
        <w:top w:val="none" w:sz="0" w:space="0" w:color="auto"/>
        <w:left w:val="none" w:sz="0" w:space="0" w:color="auto"/>
        <w:bottom w:val="none" w:sz="0" w:space="0" w:color="auto"/>
        <w:right w:val="none" w:sz="0" w:space="0" w:color="auto"/>
      </w:divBdr>
      <w:divsChild>
        <w:div w:id="2054036019">
          <w:marLeft w:val="0"/>
          <w:marRight w:val="0"/>
          <w:marTop w:val="0"/>
          <w:marBottom w:val="0"/>
          <w:divBdr>
            <w:top w:val="none" w:sz="0" w:space="0" w:color="auto"/>
            <w:left w:val="none" w:sz="0" w:space="0" w:color="auto"/>
            <w:bottom w:val="none" w:sz="0" w:space="0" w:color="auto"/>
            <w:right w:val="none" w:sz="0" w:space="0" w:color="auto"/>
          </w:divBdr>
          <w:divsChild>
            <w:div w:id="1439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578">
      <w:bodyDiv w:val="1"/>
      <w:marLeft w:val="0"/>
      <w:marRight w:val="0"/>
      <w:marTop w:val="0"/>
      <w:marBottom w:val="0"/>
      <w:divBdr>
        <w:top w:val="none" w:sz="0" w:space="0" w:color="auto"/>
        <w:left w:val="none" w:sz="0" w:space="0" w:color="auto"/>
        <w:bottom w:val="none" w:sz="0" w:space="0" w:color="auto"/>
        <w:right w:val="none" w:sz="0" w:space="0" w:color="auto"/>
      </w:divBdr>
      <w:divsChild>
        <w:div w:id="1820731787">
          <w:marLeft w:val="0"/>
          <w:marRight w:val="0"/>
          <w:marTop w:val="0"/>
          <w:marBottom w:val="0"/>
          <w:divBdr>
            <w:top w:val="none" w:sz="0" w:space="0" w:color="auto"/>
            <w:left w:val="none" w:sz="0" w:space="0" w:color="auto"/>
            <w:bottom w:val="none" w:sz="0" w:space="0" w:color="auto"/>
            <w:right w:val="none" w:sz="0" w:space="0" w:color="auto"/>
          </w:divBdr>
          <w:divsChild>
            <w:div w:id="3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4424">
      <w:bodyDiv w:val="1"/>
      <w:marLeft w:val="0"/>
      <w:marRight w:val="0"/>
      <w:marTop w:val="0"/>
      <w:marBottom w:val="0"/>
      <w:divBdr>
        <w:top w:val="none" w:sz="0" w:space="0" w:color="auto"/>
        <w:left w:val="none" w:sz="0" w:space="0" w:color="auto"/>
        <w:bottom w:val="none" w:sz="0" w:space="0" w:color="auto"/>
        <w:right w:val="none" w:sz="0" w:space="0" w:color="auto"/>
      </w:divBdr>
      <w:divsChild>
        <w:div w:id="669526735">
          <w:marLeft w:val="0"/>
          <w:marRight w:val="0"/>
          <w:marTop w:val="0"/>
          <w:marBottom w:val="0"/>
          <w:divBdr>
            <w:top w:val="none" w:sz="0" w:space="0" w:color="auto"/>
            <w:left w:val="none" w:sz="0" w:space="0" w:color="auto"/>
            <w:bottom w:val="none" w:sz="0" w:space="0" w:color="auto"/>
            <w:right w:val="none" w:sz="0" w:space="0" w:color="auto"/>
          </w:divBdr>
          <w:divsChild>
            <w:div w:id="717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214">
      <w:bodyDiv w:val="1"/>
      <w:marLeft w:val="0"/>
      <w:marRight w:val="0"/>
      <w:marTop w:val="0"/>
      <w:marBottom w:val="0"/>
      <w:divBdr>
        <w:top w:val="none" w:sz="0" w:space="0" w:color="auto"/>
        <w:left w:val="none" w:sz="0" w:space="0" w:color="auto"/>
        <w:bottom w:val="none" w:sz="0" w:space="0" w:color="auto"/>
        <w:right w:val="none" w:sz="0" w:space="0" w:color="auto"/>
      </w:divBdr>
      <w:divsChild>
        <w:div w:id="907499799">
          <w:marLeft w:val="0"/>
          <w:marRight w:val="0"/>
          <w:marTop w:val="0"/>
          <w:marBottom w:val="0"/>
          <w:divBdr>
            <w:top w:val="none" w:sz="0" w:space="0" w:color="auto"/>
            <w:left w:val="none" w:sz="0" w:space="0" w:color="auto"/>
            <w:bottom w:val="none" w:sz="0" w:space="0" w:color="auto"/>
            <w:right w:val="none" w:sz="0" w:space="0" w:color="auto"/>
          </w:divBdr>
          <w:divsChild>
            <w:div w:id="6762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0801">
      <w:bodyDiv w:val="1"/>
      <w:marLeft w:val="0"/>
      <w:marRight w:val="0"/>
      <w:marTop w:val="0"/>
      <w:marBottom w:val="0"/>
      <w:divBdr>
        <w:top w:val="none" w:sz="0" w:space="0" w:color="auto"/>
        <w:left w:val="none" w:sz="0" w:space="0" w:color="auto"/>
        <w:bottom w:val="none" w:sz="0" w:space="0" w:color="auto"/>
        <w:right w:val="none" w:sz="0" w:space="0" w:color="auto"/>
      </w:divBdr>
      <w:divsChild>
        <w:div w:id="996105698">
          <w:marLeft w:val="0"/>
          <w:marRight w:val="0"/>
          <w:marTop w:val="0"/>
          <w:marBottom w:val="0"/>
          <w:divBdr>
            <w:top w:val="none" w:sz="0" w:space="0" w:color="auto"/>
            <w:left w:val="none" w:sz="0" w:space="0" w:color="auto"/>
            <w:bottom w:val="none" w:sz="0" w:space="0" w:color="auto"/>
            <w:right w:val="none" w:sz="0" w:space="0" w:color="auto"/>
          </w:divBdr>
          <w:divsChild>
            <w:div w:id="15010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5159">
      <w:bodyDiv w:val="1"/>
      <w:marLeft w:val="0"/>
      <w:marRight w:val="0"/>
      <w:marTop w:val="0"/>
      <w:marBottom w:val="0"/>
      <w:divBdr>
        <w:top w:val="none" w:sz="0" w:space="0" w:color="auto"/>
        <w:left w:val="none" w:sz="0" w:space="0" w:color="auto"/>
        <w:bottom w:val="none" w:sz="0" w:space="0" w:color="auto"/>
        <w:right w:val="none" w:sz="0" w:space="0" w:color="auto"/>
      </w:divBdr>
      <w:divsChild>
        <w:div w:id="1881477260">
          <w:marLeft w:val="0"/>
          <w:marRight w:val="0"/>
          <w:marTop w:val="0"/>
          <w:marBottom w:val="0"/>
          <w:divBdr>
            <w:top w:val="none" w:sz="0" w:space="0" w:color="auto"/>
            <w:left w:val="none" w:sz="0" w:space="0" w:color="auto"/>
            <w:bottom w:val="none" w:sz="0" w:space="0" w:color="auto"/>
            <w:right w:val="none" w:sz="0" w:space="0" w:color="auto"/>
          </w:divBdr>
          <w:divsChild>
            <w:div w:id="1754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3677">
      <w:bodyDiv w:val="1"/>
      <w:marLeft w:val="0"/>
      <w:marRight w:val="0"/>
      <w:marTop w:val="0"/>
      <w:marBottom w:val="0"/>
      <w:divBdr>
        <w:top w:val="none" w:sz="0" w:space="0" w:color="auto"/>
        <w:left w:val="none" w:sz="0" w:space="0" w:color="auto"/>
        <w:bottom w:val="none" w:sz="0" w:space="0" w:color="auto"/>
        <w:right w:val="none" w:sz="0" w:space="0" w:color="auto"/>
      </w:divBdr>
      <w:divsChild>
        <w:div w:id="1704940556">
          <w:marLeft w:val="0"/>
          <w:marRight w:val="0"/>
          <w:marTop w:val="0"/>
          <w:marBottom w:val="0"/>
          <w:divBdr>
            <w:top w:val="none" w:sz="0" w:space="0" w:color="auto"/>
            <w:left w:val="none" w:sz="0" w:space="0" w:color="auto"/>
            <w:bottom w:val="none" w:sz="0" w:space="0" w:color="auto"/>
            <w:right w:val="none" w:sz="0" w:space="0" w:color="auto"/>
          </w:divBdr>
          <w:divsChild>
            <w:div w:id="568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emf"/><Relationship Id="rId63" Type="http://schemas.openxmlformats.org/officeDocument/2006/relationships/image" Target="media/image46.emf"/><Relationship Id="rId68" Type="http://schemas.openxmlformats.org/officeDocument/2006/relationships/package" Target="embeddings/Microsoft_Visio_Drawing12.vsdx"/><Relationship Id="rId84" Type="http://schemas.openxmlformats.org/officeDocument/2006/relationships/package" Target="embeddings/Microsoft_Visio_Drawing20.vsdx"/><Relationship Id="rId89"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emf"/><Relationship Id="rId58" Type="http://schemas.openxmlformats.org/officeDocument/2006/relationships/package" Target="embeddings/Microsoft_Visio_Drawing7.vsdx"/><Relationship Id="rId74" Type="http://schemas.openxmlformats.org/officeDocument/2006/relationships/package" Target="embeddings/Microsoft_Visio_Drawing15.vsdx"/><Relationship Id="rId79" Type="http://schemas.openxmlformats.org/officeDocument/2006/relationships/image" Target="media/image54.emf"/><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package" Target="embeddings/Microsoft_Visio_Drawing2.vsdx"/><Relationship Id="rId64" Type="http://schemas.openxmlformats.org/officeDocument/2006/relationships/package" Target="embeddings/Microsoft_Visio_Drawing10.vsdx"/><Relationship Id="rId69" Type="http://schemas.openxmlformats.org/officeDocument/2006/relationships/image" Target="media/image49.emf"/><Relationship Id="rId80" Type="http://schemas.openxmlformats.org/officeDocument/2006/relationships/package" Target="embeddings/Microsoft_Visio_Drawing18.vsdx"/><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package" Target="embeddings/Microsoft_Visio_Drawing1.vsdx"/><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package" Target="embeddings/Microsoft_Visio_Drawing5.vsdx"/><Relationship Id="rId62" Type="http://schemas.openxmlformats.org/officeDocument/2006/relationships/package" Target="embeddings/Microsoft_Visio_Drawing9.vsdx"/><Relationship Id="rId70" Type="http://schemas.openxmlformats.org/officeDocument/2006/relationships/package" Target="embeddings/Microsoft_Visio_Drawing13.vsdx"/><Relationship Id="rId75" Type="http://schemas.openxmlformats.org/officeDocument/2006/relationships/image" Target="media/image52.emf"/><Relationship Id="rId83" Type="http://schemas.openxmlformats.org/officeDocument/2006/relationships/image" Target="media/image56.emf"/><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3.emf"/><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package" Target="embeddings/Microsoft_Visio_Drawing4.vsdx"/><Relationship Id="rId60" Type="http://schemas.openxmlformats.org/officeDocument/2006/relationships/package" Target="embeddings/Microsoft_Visio_Drawing8.vsdx"/><Relationship Id="rId65" Type="http://schemas.openxmlformats.org/officeDocument/2006/relationships/image" Target="media/image47.emf"/><Relationship Id="rId73" Type="http://schemas.openxmlformats.org/officeDocument/2006/relationships/image" Target="media/image51.emf"/><Relationship Id="rId78" Type="http://schemas.openxmlformats.org/officeDocument/2006/relationships/package" Target="embeddings/Microsoft_Visio_Drawing17.vsdx"/><Relationship Id="rId81" Type="http://schemas.openxmlformats.org/officeDocument/2006/relationships/image" Target="media/image55.emf"/><Relationship Id="rId86" Type="http://schemas.openxmlformats.org/officeDocument/2006/relationships/image" Target="media/image58.png"/><Relationship Id="rId94" Type="http://schemas.openxmlformats.org/officeDocument/2006/relationships/image" Target="media/image65.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package" Target="embeddings/Microsoft_Visio_Drawing3.vsdx"/><Relationship Id="rId55" Type="http://schemas.openxmlformats.org/officeDocument/2006/relationships/image" Target="media/image42.emf"/><Relationship Id="rId76" Type="http://schemas.openxmlformats.org/officeDocument/2006/relationships/package" Target="embeddings/Microsoft_Visio_Drawing16.vsdx"/><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hyperlink" Target="http://agiledata.org/essays/tdd.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package" Target="embeddings/Microsoft_Visio_Drawing11.vsdx"/><Relationship Id="rId87" Type="http://schemas.openxmlformats.org/officeDocument/2006/relationships/image" Target="media/image59.png"/><Relationship Id="rId61" Type="http://schemas.openxmlformats.org/officeDocument/2006/relationships/image" Target="media/image45.emf"/><Relationship Id="rId82" Type="http://schemas.openxmlformats.org/officeDocument/2006/relationships/package" Target="embeddings/Microsoft_Visio_Drawing19.vsdx"/><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package" Target="embeddings/Microsoft_Visio_Drawing6.vsdx"/><Relationship Id="rId77" Type="http://schemas.openxmlformats.org/officeDocument/2006/relationships/image" Target="media/image53.e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package" Target="embeddings/Microsoft_Visio_Drawing14.vsdx"/><Relationship Id="rId93" Type="http://schemas.openxmlformats.org/officeDocument/2006/relationships/image" Target="media/image6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C7C89-AC58-411B-A183-1D1DA9367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29</Pages>
  <Words>6297</Words>
  <Characters>35896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42109</CharactersWithSpaces>
  <SharedDoc>false</SharedDoc>
  <HLinks>
    <vt:vector size="48" baseType="variant">
      <vt:variant>
        <vt:i4>8192110</vt:i4>
      </vt:variant>
      <vt:variant>
        <vt:i4>2119</vt:i4>
      </vt:variant>
      <vt:variant>
        <vt:i4>1025</vt:i4>
      </vt:variant>
      <vt:variant>
        <vt:i4>1</vt:i4>
      </vt:variant>
      <vt:variant>
        <vt:lpwstr>Kelvin</vt:lpwstr>
      </vt:variant>
      <vt:variant>
        <vt:lpwstr/>
      </vt:variant>
      <vt:variant>
        <vt:i4>7536742</vt:i4>
      </vt:variant>
      <vt:variant>
        <vt:i4>2194</vt:i4>
      </vt:variant>
      <vt:variant>
        <vt:i4>1026</vt:i4>
      </vt:variant>
      <vt:variant>
        <vt:i4>1</vt:i4>
      </vt:variant>
      <vt:variant>
        <vt:lpwstr>Zhenyu</vt:lpwstr>
      </vt:variant>
      <vt:variant>
        <vt:lpwstr/>
      </vt:variant>
      <vt:variant>
        <vt:i4>786556</vt:i4>
      </vt:variant>
      <vt:variant>
        <vt:i4>2262</vt:i4>
      </vt:variant>
      <vt:variant>
        <vt:i4>1027</vt:i4>
      </vt:variant>
      <vt:variant>
        <vt:i4>1</vt:i4>
      </vt:variant>
      <vt:variant>
        <vt:lpwstr>Thida</vt:lpwstr>
      </vt:variant>
      <vt:variant>
        <vt:lpwstr/>
      </vt:variant>
      <vt:variant>
        <vt:i4>7208984</vt:i4>
      </vt:variant>
      <vt:variant>
        <vt:i4>8792</vt:i4>
      </vt:variant>
      <vt:variant>
        <vt:i4>1030</vt:i4>
      </vt:variant>
      <vt:variant>
        <vt:i4>1</vt:i4>
      </vt:variant>
      <vt:variant>
        <vt:lpwstr>Any</vt:lpwstr>
      </vt:variant>
      <vt:variant>
        <vt:lpwstr/>
      </vt:variant>
      <vt:variant>
        <vt:i4>3342337</vt:i4>
      </vt:variant>
      <vt:variant>
        <vt:i4>9725</vt:i4>
      </vt:variant>
      <vt:variant>
        <vt:i4>1031</vt:i4>
      </vt:variant>
      <vt:variant>
        <vt:i4>1</vt:i4>
      </vt:variant>
      <vt:variant>
        <vt:lpwstr>Remember-the-Milk-for-Android-Updated-with-New-Interface-Features-and-Widgets-2</vt:lpwstr>
      </vt:variant>
      <vt:variant>
        <vt:lpwstr/>
      </vt:variant>
      <vt:variant>
        <vt:i4>2162699</vt:i4>
      </vt:variant>
      <vt:variant>
        <vt:i4>10214</vt:i4>
      </vt:variant>
      <vt:variant>
        <vt:i4>1032</vt:i4>
      </vt:variant>
      <vt:variant>
        <vt:i4>1</vt:i4>
      </vt:variant>
      <vt:variant>
        <vt:lpwstr>todoist_icon</vt:lpwstr>
      </vt:variant>
      <vt:variant>
        <vt:lpwstr/>
      </vt:variant>
      <vt:variant>
        <vt:i4>7864387</vt:i4>
      </vt:variant>
      <vt:variant>
        <vt:i4>11200</vt:i4>
      </vt:variant>
      <vt:variant>
        <vt:i4>1033</vt:i4>
      </vt:variant>
      <vt:variant>
        <vt:i4>1</vt:i4>
      </vt:variant>
      <vt:variant>
        <vt:lpwstr>wunderlist-icon</vt:lpwstr>
      </vt:variant>
      <vt:variant>
        <vt:lpwstr/>
      </vt:variant>
      <vt:variant>
        <vt:i4>49</vt:i4>
      </vt:variant>
      <vt:variant>
        <vt:i4>-1</vt:i4>
      </vt:variant>
      <vt:variant>
        <vt:i4>1116</vt:i4>
      </vt:variant>
      <vt:variant>
        <vt:i4>1</vt:i4>
      </vt:variant>
      <vt:variant>
        <vt:lpwstr>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dcsdcr</dc:creator>
  <cp:keywords/>
  <dc:description/>
  <cp:lastModifiedBy>Kelvin</cp:lastModifiedBy>
  <cp:revision>16</cp:revision>
  <cp:lastPrinted>2014-11-10T12:54:00Z</cp:lastPrinted>
  <dcterms:created xsi:type="dcterms:W3CDTF">2014-11-10T12:27:00Z</dcterms:created>
  <dcterms:modified xsi:type="dcterms:W3CDTF">2014-11-10T12:58:00Z</dcterms:modified>
</cp:coreProperties>
</file>